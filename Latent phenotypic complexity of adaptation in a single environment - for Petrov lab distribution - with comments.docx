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EA0121" w:rsidRDefault="001D33C3">
      <w:pPr>
        <w:widowControl w:val="0"/>
        <w:spacing w:after="240" w:line="276" w:lineRule="auto"/>
        <w:rPr>
          <w:rFonts w:ascii="Arial" w:eastAsia="Arial" w:hAnsi="Arial" w:cs="Arial"/>
          <w:b/>
          <w:color w:val="000000"/>
          <w:sz w:val="22"/>
          <w:szCs w:val="22"/>
        </w:rPr>
      </w:pPr>
      <w:r>
        <w:rPr>
          <w:rFonts w:ascii="Arial" w:eastAsia="Arial" w:hAnsi="Arial" w:cs="Arial"/>
          <w:b/>
          <w:color w:val="000000"/>
          <w:sz w:val="22"/>
          <w:szCs w:val="22"/>
        </w:rPr>
        <w:t>TITLE IDEAS:</w:t>
      </w:r>
    </w:p>
    <w:p w:rsidR="00EA0121" w:rsidRDefault="001D33C3">
      <w:pPr>
        <w:widowControl w:val="0"/>
        <w:spacing w:after="240" w:line="276" w:lineRule="auto"/>
        <w:rPr>
          <w:rFonts w:ascii="Arial" w:eastAsia="Arial" w:hAnsi="Arial" w:cs="Arial"/>
          <w:color w:val="000000"/>
          <w:sz w:val="22"/>
          <w:szCs w:val="22"/>
        </w:rPr>
      </w:pPr>
      <w:r>
        <w:rPr>
          <w:rFonts w:ascii="Arial" w:eastAsia="Arial" w:hAnsi="Arial" w:cs="Arial"/>
          <w:color w:val="000000"/>
          <w:sz w:val="22"/>
          <w:szCs w:val="22"/>
        </w:rPr>
        <w:t>Latent phenotypic complexity of adaptation in a single environment</w:t>
      </w:r>
    </w:p>
    <w:p w:rsidR="00EA0121" w:rsidRPr="002B2FEC" w:rsidRDefault="001D33C3">
      <w:pPr>
        <w:widowControl w:val="0"/>
        <w:spacing w:after="240" w:line="276" w:lineRule="auto"/>
        <w:rPr>
          <w:rStyle w:val="LineNumber"/>
          <w:sz w:val="22"/>
          <w:szCs w:val="22"/>
        </w:rPr>
      </w:pPr>
      <w:r w:rsidRPr="002B2FEC">
        <w:rPr>
          <w:rStyle w:val="LineNumber"/>
          <w:sz w:val="22"/>
          <w:szCs w:val="22"/>
        </w:rPr>
        <w:t xml:space="preserve">Local Modularity and Global Pleiotropy of Local Adaptation </w:t>
      </w:r>
    </w:p>
    <w:p w:rsidR="00EA0121" w:rsidRPr="002B2FEC" w:rsidRDefault="001D33C3">
      <w:pPr>
        <w:widowControl w:val="0"/>
        <w:spacing w:after="240" w:line="276" w:lineRule="auto"/>
        <w:rPr>
          <w:rStyle w:val="LineNumber"/>
          <w:sz w:val="22"/>
          <w:szCs w:val="22"/>
        </w:rPr>
      </w:pPr>
      <w:r w:rsidRPr="002B2FEC">
        <w:rPr>
          <w:rStyle w:val="LineNumber"/>
          <w:sz w:val="22"/>
          <w:szCs w:val="22"/>
        </w:rPr>
        <w:t xml:space="preserve">Latent Phenotypic Complexity of Local Adaptation </w:t>
      </w:r>
    </w:p>
    <w:p w:rsidR="00EA0121" w:rsidRDefault="001D33C3">
      <w:pPr>
        <w:widowControl w:val="0"/>
        <w:spacing w:after="240" w:line="276" w:lineRule="auto"/>
        <w:rPr>
          <w:rFonts w:ascii="Arial" w:eastAsia="Arial" w:hAnsi="Arial" w:cs="Arial"/>
          <w:b/>
          <w:color w:val="000000"/>
          <w:sz w:val="22"/>
          <w:szCs w:val="22"/>
        </w:rPr>
      </w:pPr>
      <w:r>
        <w:rPr>
          <w:rFonts w:ascii="Arial" w:eastAsia="Arial" w:hAnsi="Arial" w:cs="Arial"/>
          <w:b/>
          <w:color w:val="000000"/>
          <w:sz w:val="22"/>
          <w:szCs w:val="22"/>
        </w:rPr>
        <w:t>AUTHORS:</w:t>
      </w:r>
    </w:p>
    <w:p w:rsidR="00EA0121" w:rsidRDefault="001D33C3">
      <w:pPr>
        <w:widowControl w:val="0"/>
        <w:spacing w:after="240" w:line="276" w:lineRule="auto"/>
        <w:rPr>
          <w:rFonts w:ascii="Arial" w:eastAsia="Arial" w:hAnsi="Arial" w:cs="Arial"/>
          <w:color w:val="000000"/>
          <w:sz w:val="22"/>
          <w:szCs w:val="22"/>
        </w:rPr>
      </w:pPr>
      <w:r>
        <w:rPr>
          <w:rFonts w:ascii="Arial" w:eastAsia="Arial" w:hAnsi="Arial" w:cs="Arial"/>
          <w:color w:val="000000"/>
          <w:sz w:val="22"/>
          <w:szCs w:val="22"/>
        </w:rPr>
        <w:t>Grant Kinsler</w:t>
      </w:r>
      <w:r>
        <w:rPr>
          <w:rFonts w:ascii="Arial" w:eastAsia="Arial" w:hAnsi="Arial" w:cs="Arial"/>
          <w:color w:val="000000"/>
          <w:sz w:val="22"/>
          <w:szCs w:val="22"/>
          <w:vertAlign w:val="superscript"/>
        </w:rPr>
        <w:t>1</w:t>
      </w:r>
      <w:r>
        <w:rPr>
          <w:rFonts w:ascii="Arial" w:eastAsia="Arial" w:hAnsi="Arial" w:cs="Arial"/>
          <w:color w:val="000000"/>
          <w:sz w:val="22"/>
          <w:szCs w:val="22"/>
        </w:rPr>
        <w:t>, Dmitri Petrov</w:t>
      </w:r>
      <w:r>
        <w:rPr>
          <w:rFonts w:ascii="Arial" w:eastAsia="Arial" w:hAnsi="Arial" w:cs="Arial"/>
          <w:sz w:val="22"/>
          <w:szCs w:val="22"/>
          <w:vertAlign w:val="superscript"/>
        </w:rPr>
        <w:t>1</w:t>
      </w:r>
      <w:r>
        <w:rPr>
          <w:rFonts w:ascii="Arial" w:eastAsia="Arial" w:hAnsi="Arial" w:cs="Arial"/>
          <w:color w:val="000000"/>
          <w:sz w:val="22"/>
          <w:szCs w:val="22"/>
        </w:rPr>
        <w:t>, Kerry Geiler-Samerotte</w:t>
      </w:r>
      <w:r>
        <w:rPr>
          <w:rFonts w:ascii="Arial" w:eastAsia="Arial" w:hAnsi="Arial" w:cs="Arial"/>
          <w:sz w:val="22"/>
          <w:szCs w:val="22"/>
          <w:vertAlign w:val="superscript"/>
        </w:rPr>
        <w:t>1,2</w:t>
      </w:r>
    </w:p>
    <w:p w:rsidR="00EA0121" w:rsidRDefault="001D33C3">
      <w:pPr>
        <w:widowControl w:val="0"/>
        <w:spacing w:after="240" w:line="276" w:lineRule="auto"/>
        <w:rPr>
          <w:rFonts w:ascii="Arial" w:eastAsia="Arial" w:hAnsi="Arial" w:cs="Arial"/>
          <w:b/>
          <w:color w:val="000000"/>
          <w:sz w:val="22"/>
          <w:szCs w:val="22"/>
        </w:rPr>
      </w:pPr>
      <w:r>
        <w:rPr>
          <w:rFonts w:ascii="Arial" w:eastAsia="Arial" w:hAnsi="Arial" w:cs="Arial"/>
          <w:b/>
          <w:color w:val="000000"/>
          <w:sz w:val="22"/>
          <w:szCs w:val="22"/>
        </w:rPr>
        <w:t>AFFILIATIONS:</w:t>
      </w:r>
    </w:p>
    <w:p w:rsidR="00EA0121" w:rsidRDefault="001D33C3">
      <w:pPr>
        <w:widowControl w:val="0"/>
        <w:spacing w:after="240"/>
        <w:rPr>
          <w:rFonts w:ascii="Arial" w:eastAsia="Arial" w:hAnsi="Arial" w:cs="Arial"/>
          <w:sz w:val="22"/>
          <w:szCs w:val="22"/>
        </w:rPr>
      </w:pPr>
      <w:r>
        <w:rPr>
          <w:rFonts w:ascii="Arial" w:eastAsia="Arial" w:hAnsi="Arial" w:cs="Arial"/>
          <w:sz w:val="22"/>
          <w:szCs w:val="22"/>
          <w:vertAlign w:val="superscript"/>
        </w:rPr>
        <w:t>1</w:t>
      </w:r>
      <w:r>
        <w:rPr>
          <w:rFonts w:ascii="Arial" w:eastAsia="Arial" w:hAnsi="Arial" w:cs="Arial"/>
          <w:sz w:val="22"/>
          <w:szCs w:val="22"/>
        </w:rPr>
        <w:t xml:space="preserve"> Department of Biology, Stanford University, Stanford, CA</w:t>
      </w:r>
    </w:p>
    <w:p w:rsidR="00EA0121" w:rsidRDefault="001D33C3">
      <w:pPr>
        <w:widowControl w:val="0"/>
        <w:spacing w:after="240"/>
        <w:rPr>
          <w:rFonts w:ascii="Arial" w:eastAsia="Arial" w:hAnsi="Arial" w:cs="Arial"/>
          <w:sz w:val="22"/>
          <w:szCs w:val="22"/>
        </w:rPr>
      </w:pPr>
      <w:r>
        <w:rPr>
          <w:rFonts w:ascii="Arial" w:eastAsia="Arial" w:hAnsi="Arial" w:cs="Arial"/>
          <w:sz w:val="22"/>
          <w:szCs w:val="22"/>
          <w:vertAlign w:val="superscript"/>
        </w:rPr>
        <w:t>2</w:t>
      </w:r>
      <w:r>
        <w:rPr>
          <w:rFonts w:ascii="Arial" w:eastAsia="Arial" w:hAnsi="Arial" w:cs="Arial"/>
          <w:sz w:val="22"/>
          <w:szCs w:val="22"/>
        </w:rPr>
        <w:t xml:space="preserve"> Center of Mechanisms of Evolution, School of Life Sciences, Arizona State University, Tempe, AZ</w:t>
      </w:r>
    </w:p>
    <w:p w:rsidR="00EA0121" w:rsidRDefault="0029423B">
      <w:pPr>
        <w:rPr>
          <w:ins w:id="0" w:author="Grant Kinsler" w:date="2020-03-26T18:22:00Z"/>
          <w:rFonts w:ascii="Arial" w:eastAsia="Arial" w:hAnsi="Arial" w:cs="Arial"/>
          <w:color w:val="FF0000"/>
          <w:sz w:val="22"/>
          <w:szCs w:val="22"/>
        </w:rPr>
      </w:pPr>
      <w:ins w:id="1" w:author="Grant Kinsler" w:date="2020-03-26T18:22:00Z">
        <w:r>
          <w:rPr>
            <w:rFonts w:ascii="Arial" w:eastAsia="Arial" w:hAnsi="Arial" w:cs="Arial"/>
            <w:color w:val="FF0000"/>
            <w:sz w:val="22"/>
            <w:szCs w:val="22"/>
          </w:rPr>
          <w:t>Overall comments from lab meeting:</w:t>
        </w:r>
      </w:ins>
    </w:p>
    <w:p w:rsidR="0029423B" w:rsidRDefault="0029423B">
      <w:pPr>
        <w:rPr>
          <w:ins w:id="2" w:author="Grant Kinsler" w:date="2020-03-26T18:22:00Z"/>
          <w:rFonts w:ascii="Arial" w:eastAsia="Arial" w:hAnsi="Arial" w:cs="Arial"/>
          <w:color w:val="FF0000"/>
          <w:sz w:val="22"/>
          <w:szCs w:val="22"/>
        </w:rPr>
      </w:pPr>
    </w:p>
    <w:p w:rsidR="0029423B" w:rsidRDefault="0029423B">
      <w:pPr>
        <w:rPr>
          <w:ins w:id="3" w:author="Grant Kinsler" w:date="2020-03-26T18:22:00Z"/>
          <w:rFonts w:ascii="Arial" w:eastAsia="Arial" w:hAnsi="Arial" w:cs="Arial"/>
          <w:color w:val="FF0000"/>
          <w:sz w:val="22"/>
          <w:szCs w:val="22"/>
        </w:rPr>
      </w:pPr>
      <w:ins w:id="4" w:author="Grant Kinsler" w:date="2020-03-26T18:22:00Z">
        <w:r>
          <w:rPr>
            <w:rFonts w:ascii="Arial" w:eastAsia="Arial" w:hAnsi="Arial" w:cs="Arial"/>
            <w:color w:val="FF0000"/>
            <w:sz w:val="22"/>
            <w:szCs w:val="22"/>
          </w:rPr>
          <w:t xml:space="preserve">People seemed to understand what each figure was saying and the essence of each figure. </w:t>
        </w:r>
      </w:ins>
    </w:p>
    <w:p w:rsidR="0029423B" w:rsidRDefault="0029423B">
      <w:pPr>
        <w:rPr>
          <w:ins w:id="5" w:author="Grant Kinsler" w:date="2020-03-26T18:22:00Z"/>
          <w:rFonts w:ascii="Arial" w:eastAsia="Arial" w:hAnsi="Arial" w:cs="Arial"/>
          <w:color w:val="FF0000"/>
          <w:sz w:val="22"/>
          <w:szCs w:val="22"/>
        </w:rPr>
      </w:pPr>
    </w:p>
    <w:p w:rsidR="0029423B" w:rsidRDefault="0029423B">
      <w:pPr>
        <w:rPr>
          <w:ins w:id="6" w:author="Grant Kinsler" w:date="2020-03-26T18:25:00Z"/>
          <w:rFonts w:ascii="Arial" w:eastAsia="Arial" w:hAnsi="Arial" w:cs="Arial"/>
          <w:color w:val="FF0000"/>
          <w:sz w:val="22"/>
          <w:szCs w:val="22"/>
        </w:rPr>
      </w:pPr>
      <w:ins w:id="7" w:author="Grant Kinsler" w:date="2020-03-26T18:22:00Z">
        <w:r>
          <w:rPr>
            <w:rFonts w:ascii="Arial" w:eastAsia="Arial" w:hAnsi="Arial" w:cs="Arial"/>
            <w:color w:val="FF0000"/>
            <w:sz w:val="22"/>
            <w:szCs w:val="22"/>
          </w:rPr>
          <w:t>Some people didn’t seem to understand the punchline of the paper (seems like a lot of it is because people didn’t buy or</w:t>
        </w:r>
      </w:ins>
      <w:ins w:id="8" w:author="Grant Kinsler" w:date="2020-03-26T18:23:00Z">
        <w:r>
          <w:rPr>
            <w:rFonts w:ascii="Arial" w:eastAsia="Arial" w:hAnsi="Arial" w:cs="Arial"/>
            <w:color w:val="FF0000"/>
            <w:sz w:val="22"/>
            <w:szCs w:val="22"/>
          </w:rPr>
          <w:t xml:space="preserve"> understand the introduction and so didn’t have any “ahah” moment.</w:t>
        </w:r>
      </w:ins>
    </w:p>
    <w:p w:rsidR="0029423B" w:rsidRDefault="0029423B">
      <w:pPr>
        <w:rPr>
          <w:ins w:id="9" w:author="Grant Kinsler" w:date="2020-03-26T18:25:00Z"/>
          <w:rFonts w:ascii="Arial" w:eastAsia="Arial" w:hAnsi="Arial" w:cs="Arial"/>
          <w:color w:val="FF0000"/>
          <w:sz w:val="22"/>
          <w:szCs w:val="22"/>
        </w:rPr>
      </w:pPr>
    </w:p>
    <w:p w:rsidR="0029423B" w:rsidRDefault="0029423B">
      <w:pPr>
        <w:rPr>
          <w:ins w:id="10" w:author="Grant Kinsler" w:date="2020-03-26T18:23:00Z"/>
          <w:rFonts w:ascii="Arial" w:eastAsia="Arial" w:hAnsi="Arial" w:cs="Arial"/>
          <w:color w:val="FF0000"/>
          <w:sz w:val="22"/>
          <w:szCs w:val="22"/>
        </w:rPr>
      </w:pPr>
      <w:ins w:id="11" w:author="Grant Kinsler" w:date="2020-03-26T18:25:00Z">
        <w:r>
          <w:rPr>
            <w:rFonts w:ascii="Arial" w:eastAsia="Arial" w:hAnsi="Arial" w:cs="Arial"/>
            <w:color w:val="FF0000"/>
            <w:sz w:val="22"/>
            <w:szCs w:val="22"/>
          </w:rPr>
          <w:t xml:space="preserve">Seems like we need to set up the intro so that this local </w:t>
        </w:r>
      </w:ins>
      <w:ins w:id="12" w:author="Grant Kinsler" w:date="2020-03-26T18:26:00Z">
        <w:r>
          <w:rPr>
            <w:rFonts w:ascii="Arial" w:eastAsia="Arial" w:hAnsi="Arial" w:cs="Arial"/>
            <w:color w:val="FF0000"/>
            <w:sz w:val="22"/>
            <w:szCs w:val="22"/>
          </w:rPr>
          <w:t>modularity and global pleiotropy things brings things home.</w:t>
        </w:r>
      </w:ins>
    </w:p>
    <w:p w:rsidR="0029423B" w:rsidRDefault="0029423B">
      <w:pPr>
        <w:rPr>
          <w:ins w:id="13" w:author="Grant Kinsler" w:date="2020-03-26T18:23:00Z"/>
          <w:rFonts w:ascii="Arial" w:eastAsia="Arial" w:hAnsi="Arial" w:cs="Arial"/>
          <w:color w:val="FF0000"/>
          <w:sz w:val="22"/>
          <w:szCs w:val="22"/>
        </w:rPr>
      </w:pPr>
    </w:p>
    <w:p w:rsidR="0029423B" w:rsidRDefault="0029423B">
      <w:pPr>
        <w:rPr>
          <w:ins w:id="14" w:author="Grant Kinsler" w:date="2020-03-26T18:23:00Z"/>
          <w:rFonts w:ascii="Arial" w:eastAsia="Arial" w:hAnsi="Arial" w:cs="Arial"/>
          <w:color w:val="FF0000"/>
          <w:sz w:val="22"/>
          <w:szCs w:val="22"/>
        </w:rPr>
      </w:pPr>
      <w:ins w:id="15" w:author="Grant Kinsler" w:date="2020-03-26T18:23:00Z">
        <w:r>
          <w:rPr>
            <w:rFonts w:ascii="Arial" w:eastAsia="Arial" w:hAnsi="Arial" w:cs="Arial"/>
            <w:color w:val="FF0000"/>
            <w:sz w:val="22"/>
            <w:szCs w:val="22"/>
          </w:rPr>
          <w:t>Chris summarized main points as:</w:t>
        </w:r>
      </w:ins>
    </w:p>
    <w:p w:rsidR="0029423B" w:rsidRDefault="0029423B" w:rsidP="0029423B">
      <w:pPr>
        <w:pStyle w:val="ListParagraph"/>
        <w:numPr>
          <w:ilvl w:val="0"/>
          <w:numId w:val="22"/>
        </w:numPr>
        <w:rPr>
          <w:ins w:id="16" w:author="Grant Kinsler" w:date="2020-03-26T18:23:00Z"/>
          <w:rFonts w:ascii="Arial" w:eastAsia="Arial" w:hAnsi="Arial" w:cs="Arial"/>
          <w:color w:val="FF0000"/>
          <w:sz w:val="22"/>
          <w:szCs w:val="22"/>
        </w:rPr>
      </w:pPr>
      <w:ins w:id="17" w:author="Grant Kinsler" w:date="2020-03-26T18:23:00Z">
        <w:r>
          <w:rPr>
            <w:rFonts w:ascii="Arial" w:eastAsia="Arial" w:hAnsi="Arial" w:cs="Arial"/>
            <w:color w:val="FF0000"/>
            <w:sz w:val="22"/>
            <w:szCs w:val="22"/>
          </w:rPr>
          <w:t xml:space="preserve">Simple model </w:t>
        </w:r>
      </w:ins>
      <w:ins w:id="18" w:author="Grant Kinsler" w:date="2020-03-26T18:25:00Z">
        <w:r>
          <w:rPr>
            <w:rFonts w:ascii="Arial" w:eastAsia="Arial" w:hAnsi="Arial" w:cs="Arial"/>
            <w:color w:val="FF0000"/>
            <w:sz w:val="22"/>
            <w:szCs w:val="22"/>
          </w:rPr>
          <w:t>predicts behavior in subtle</w:t>
        </w:r>
      </w:ins>
    </w:p>
    <w:p w:rsidR="0029423B" w:rsidRDefault="0029423B" w:rsidP="0029423B">
      <w:pPr>
        <w:pStyle w:val="ListParagraph"/>
        <w:numPr>
          <w:ilvl w:val="0"/>
          <w:numId w:val="22"/>
        </w:numPr>
        <w:rPr>
          <w:ins w:id="19" w:author="Grant Kinsler" w:date="2020-03-26T18:25:00Z"/>
          <w:rFonts w:ascii="Arial" w:eastAsia="Arial" w:hAnsi="Arial" w:cs="Arial"/>
          <w:color w:val="FF0000"/>
          <w:sz w:val="22"/>
          <w:szCs w:val="22"/>
        </w:rPr>
      </w:pPr>
      <w:ins w:id="20" w:author="Grant Kinsler" w:date="2020-03-26T18:24:00Z">
        <w:r>
          <w:rPr>
            <w:rFonts w:ascii="Arial" w:eastAsia="Arial" w:hAnsi="Arial" w:cs="Arial"/>
            <w:color w:val="FF0000"/>
            <w:sz w:val="22"/>
            <w:szCs w:val="22"/>
          </w:rPr>
          <w:t xml:space="preserve">Works with a </w:t>
        </w:r>
      </w:ins>
      <w:ins w:id="21" w:author="Grant Kinsler" w:date="2020-03-26T18:25:00Z">
        <w:r>
          <w:rPr>
            <w:rFonts w:ascii="Arial" w:eastAsia="Arial" w:hAnsi="Arial" w:cs="Arial"/>
            <w:color w:val="FF0000"/>
            <w:sz w:val="22"/>
            <w:szCs w:val="22"/>
          </w:rPr>
          <w:t>finite and small number which is noteworty</w:t>
        </w:r>
      </w:ins>
    </w:p>
    <w:p w:rsidR="0029423B" w:rsidRDefault="0029423B" w:rsidP="0029423B">
      <w:pPr>
        <w:pStyle w:val="ListParagraph"/>
        <w:numPr>
          <w:ilvl w:val="0"/>
          <w:numId w:val="22"/>
        </w:numPr>
        <w:rPr>
          <w:ins w:id="22" w:author="Grant Kinsler" w:date="2020-03-26T18:25:00Z"/>
          <w:rFonts w:ascii="Arial" w:eastAsia="Arial" w:hAnsi="Arial" w:cs="Arial"/>
          <w:color w:val="FF0000"/>
          <w:sz w:val="22"/>
          <w:szCs w:val="22"/>
        </w:rPr>
      </w:pPr>
      <w:ins w:id="23" w:author="Grant Kinsler" w:date="2020-03-26T18:25:00Z">
        <w:r>
          <w:rPr>
            <w:rFonts w:ascii="Arial" w:eastAsia="Arial" w:hAnsi="Arial" w:cs="Arial"/>
            <w:color w:val="FF0000"/>
            <w:sz w:val="22"/>
            <w:szCs w:val="22"/>
          </w:rPr>
          <w:t>Pleiotropy emerges when considering particular phenotypes that matter to particular environments.</w:t>
        </w:r>
      </w:ins>
    </w:p>
    <w:p w:rsidR="0029423B" w:rsidRPr="0029423B" w:rsidRDefault="0029423B" w:rsidP="0029423B">
      <w:pPr>
        <w:rPr>
          <w:rFonts w:ascii="Arial" w:eastAsia="Arial" w:hAnsi="Arial" w:cs="Arial"/>
          <w:color w:val="FF0000"/>
          <w:sz w:val="22"/>
          <w:szCs w:val="22"/>
          <w:rPrChange w:id="24" w:author="Grant Kinsler" w:date="2020-03-26T18:25:00Z">
            <w:rPr>
              <w:rFonts w:ascii="Arial" w:eastAsia="Arial" w:hAnsi="Arial" w:cs="Arial"/>
              <w:sz w:val="22"/>
              <w:szCs w:val="22"/>
            </w:rPr>
          </w:rPrChange>
        </w:rPr>
        <w:pPrChange w:id="25" w:author="Grant Kinsler" w:date="2020-03-26T18:25:00Z">
          <w:pPr/>
        </w:pPrChange>
      </w:pPr>
    </w:p>
    <w:p w:rsidR="00EA0121" w:rsidRDefault="00EA0121">
      <w:pPr>
        <w:widowControl w:val="0"/>
        <w:spacing w:after="240" w:line="276" w:lineRule="auto"/>
        <w:rPr>
          <w:rFonts w:ascii="Arial" w:eastAsia="Arial" w:hAnsi="Arial" w:cs="Arial"/>
          <w:color w:val="000000"/>
          <w:sz w:val="22"/>
          <w:szCs w:val="22"/>
        </w:rPr>
      </w:pPr>
    </w:p>
    <w:p w:rsidR="00EA0121" w:rsidRDefault="00EA0121">
      <w:pPr>
        <w:widowControl w:val="0"/>
        <w:spacing w:after="240" w:line="276" w:lineRule="auto"/>
        <w:rPr>
          <w:rFonts w:ascii="Arial" w:eastAsia="Arial" w:hAnsi="Arial" w:cs="Arial"/>
          <w:color w:val="000000"/>
          <w:sz w:val="22"/>
          <w:szCs w:val="22"/>
        </w:rPr>
      </w:pPr>
    </w:p>
    <w:p w:rsidR="00EA0121" w:rsidRDefault="00EA0121">
      <w:pPr>
        <w:widowControl w:val="0"/>
        <w:spacing w:after="240" w:line="276" w:lineRule="auto"/>
        <w:rPr>
          <w:rFonts w:ascii="Arial" w:eastAsia="Arial" w:hAnsi="Arial" w:cs="Arial"/>
          <w:color w:val="000000"/>
          <w:sz w:val="22"/>
          <w:szCs w:val="22"/>
        </w:rPr>
      </w:pPr>
    </w:p>
    <w:p w:rsidR="00EA0121" w:rsidRPr="0008290B" w:rsidRDefault="00EA0121">
      <w:pPr>
        <w:widowControl w:val="0"/>
        <w:spacing w:after="240" w:line="276" w:lineRule="auto"/>
        <w:rPr>
          <w:rStyle w:val="LineNumber"/>
        </w:rPr>
      </w:pPr>
    </w:p>
    <w:p w:rsidR="00EA0121" w:rsidRPr="0008290B" w:rsidRDefault="00EA0121">
      <w:pPr>
        <w:widowControl w:val="0"/>
        <w:spacing w:after="240" w:line="276" w:lineRule="auto"/>
        <w:rPr>
          <w:rStyle w:val="LineNumber"/>
        </w:rPr>
      </w:pPr>
    </w:p>
    <w:p w:rsidR="00EA0121" w:rsidRPr="0008290B" w:rsidRDefault="00EA0121">
      <w:pPr>
        <w:widowControl w:val="0"/>
        <w:spacing w:after="240" w:line="276" w:lineRule="auto"/>
        <w:rPr>
          <w:rStyle w:val="LineNumber"/>
        </w:rPr>
      </w:pPr>
    </w:p>
    <w:p w:rsidR="00EA0121" w:rsidRPr="0008290B" w:rsidRDefault="00EA0121">
      <w:pPr>
        <w:widowControl w:val="0"/>
        <w:spacing w:after="240" w:line="276" w:lineRule="auto"/>
        <w:rPr>
          <w:rStyle w:val="LineNumber"/>
        </w:rPr>
      </w:pPr>
    </w:p>
    <w:p w:rsidR="00EA0121" w:rsidRPr="0008290B" w:rsidRDefault="00EA0121">
      <w:pPr>
        <w:widowControl w:val="0"/>
        <w:spacing w:after="240" w:line="276" w:lineRule="auto"/>
        <w:rPr>
          <w:rStyle w:val="LineNumber"/>
        </w:rPr>
      </w:pPr>
    </w:p>
    <w:p w:rsidR="00EA0121" w:rsidRPr="0008290B" w:rsidDel="0029423B" w:rsidRDefault="00EA0121">
      <w:pPr>
        <w:widowControl w:val="0"/>
        <w:spacing w:after="240" w:line="276" w:lineRule="auto"/>
        <w:rPr>
          <w:del w:id="26" w:author="Grant Kinsler" w:date="2020-03-26T18:26:00Z"/>
          <w:rStyle w:val="LineNumber"/>
        </w:rPr>
      </w:pPr>
    </w:p>
    <w:p w:rsidR="00EA0121" w:rsidRPr="0008290B" w:rsidDel="0029423B" w:rsidRDefault="00EA0121">
      <w:pPr>
        <w:widowControl w:val="0"/>
        <w:spacing w:after="240" w:line="276" w:lineRule="auto"/>
        <w:rPr>
          <w:del w:id="27" w:author="Grant Kinsler" w:date="2020-03-26T18:26:00Z"/>
          <w:rStyle w:val="LineNumber"/>
        </w:rPr>
      </w:pPr>
    </w:p>
    <w:p w:rsidR="00EA0121" w:rsidRPr="0008290B" w:rsidDel="0029423B" w:rsidRDefault="00EA0121">
      <w:pPr>
        <w:widowControl w:val="0"/>
        <w:spacing w:after="240" w:line="276" w:lineRule="auto"/>
        <w:rPr>
          <w:del w:id="28" w:author="Grant Kinsler" w:date="2020-03-26T18:26:00Z"/>
          <w:rStyle w:val="LineNumber"/>
        </w:rPr>
      </w:pPr>
    </w:p>
    <w:p w:rsidR="00EA0121" w:rsidRPr="0008290B" w:rsidDel="0029423B" w:rsidRDefault="00EA0121">
      <w:pPr>
        <w:widowControl w:val="0"/>
        <w:spacing w:after="240" w:line="276" w:lineRule="auto"/>
        <w:rPr>
          <w:del w:id="29" w:author="Grant Kinsler" w:date="2020-03-26T18:26:00Z"/>
          <w:rStyle w:val="LineNumber"/>
        </w:rPr>
      </w:pPr>
    </w:p>
    <w:p w:rsidR="00EA0121" w:rsidRPr="0008290B" w:rsidDel="0029423B" w:rsidRDefault="00EA0121">
      <w:pPr>
        <w:widowControl w:val="0"/>
        <w:spacing w:after="240" w:line="276" w:lineRule="auto"/>
        <w:rPr>
          <w:del w:id="30" w:author="Grant Kinsler" w:date="2020-03-26T18:26:00Z"/>
          <w:rStyle w:val="LineNumber"/>
        </w:rPr>
      </w:pPr>
    </w:p>
    <w:p w:rsidR="00EA0121" w:rsidRPr="0008290B" w:rsidDel="0029423B" w:rsidRDefault="00EA0121">
      <w:pPr>
        <w:widowControl w:val="0"/>
        <w:spacing w:after="240" w:line="276" w:lineRule="auto"/>
        <w:rPr>
          <w:del w:id="31" w:author="Grant Kinsler" w:date="2020-03-26T18:26:00Z"/>
          <w:rStyle w:val="LineNumber"/>
        </w:rPr>
      </w:pPr>
    </w:p>
    <w:p w:rsidR="00EA0121" w:rsidRPr="0008290B" w:rsidDel="0029423B" w:rsidRDefault="00EA0121">
      <w:pPr>
        <w:widowControl w:val="0"/>
        <w:spacing w:after="240" w:line="276" w:lineRule="auto"/>
        <w:rPr>
          <w:del w:id="32" w:author="Grant Kinsler" w:date="2020-03-26T18:26:00Z"/>
          <w:rStyle w:val="LineNumber"/>
        </w:rPr>
      </w:pPr>
    </w:p>
    <w:p w:rsidR="0008290B" w:rsidDel="0029423B" w:rsidRDefault="0008290B">
      <w:pPr>
        <w:widowControl w:val="0"/>
        <w:spacing w:after="240" w:line="276" w:lineRule="auto"/>
        <w:rPr>
          <w:del w:id="33" w:author="Grant Kinsler" w:date="2020-03-26T18:26:00Z"/>
          <w:rStyle w:val="LineNumber"/>
        </w:rPr>
      </w:pPr>
    </w:p>
    <w:p w:rsidR="0008290B" w:rsidDel="0029423B" w:rsidRDefault="0008290B">
      <w:pPr>
        <w:widowControl w:val="0"/>
        <w:spacing w:after="240" w:line="276" w:lineRule="auto"/>
        <w:rPr>
          <w:del w:id="34" w:author="Grant Kinsler" w:date="2020-03-26T18:26:00Z"/>
          <w:rStyle w:val="LineNumber"/>
        </w:rPr>
      </w:pPr>
    </w:p>
    <w:p w:rsidR="00EA0121" w:rsidRDefault="001D33C3">
      <w:pPr>
        <w:widowControl w:val="0"/>
        <w:spacing w:after="240" w:line="276" w:lineRule="auto"/>
        <w:rPr>
          <w:rFonts w:ascii="Arial" w:eastAsia="Arial" w:hAnsi="Arial" w:cs="Arial"/>
          <w:b/>
          <w:color w:val="000000"/>
          <w:sz w:val="22"/>
          <w:szCs w:val="22"/>
        </w:rPr>
      </w:pPr>
      <w:r>
        <w:rPr>
          <w:rFonts w:ascii="Arial" w:eastAsia="Arial" w:hAnsi="Arial" w:cs="Arial"/>
          <w:b/>
          <w:color w:val="000000"/>
          <w:sz w:val="22"/>
          <w:szCs w:val="22"/>
        </w:rPr>
        <w:t>INTRODUCTION</w:t>
      </w:r>
    </w:p>
    <w:p w:rsidR="009B638F" w:rsidRDefault="001D33C3">
      <w:pPr>
        <w:rPr>
          <w:ins w:id="35" w:author="Grant Kinsler" w:date="2020-03-26T17:54:00Z"/>
          <w:rFonts w:ascii="Arial" w:eastAsia="Arial" w:hAnsi="Arial" w:cs="Arial"/>
          <w:sz w:val="22"/>
          <w:szCs w:val="22"/>
        </w:rPr>
      </w:pPr>
      <w:r>
        <w:rPr>
          <w:rFonts w:ascii="Arial" w:eastAsia="Arial" w:hAnsi="Arial" w:cs="Arial"/>
          <w:sz w:val="22"/>
          <w:szCs w:val="22"/>
        </w:rPr>
        <w:t>Organisms are very complex and well</w:t>
      </w:r>
      <w:r w:rsidR="0008290B">
        <w:rPr>
          <w:rFonts w:ascii="Arial" w:eastAsia="Arial" w:hAnsi="Arial" w:cs="Arial"/>
          <w:sz w:val="22"/>
          <w:szCs w:val="22"/>
        </w:rPr>
        <w:t>-</w:t>
      </w:r>
      <w:r>
        <w:rPr>
          <w:rFonts w:ascii="Arial" w:eastAsia="Arial" w:hAnsi="Arial" w:cs="Arial"/>
          <w:sz w:val="22"/>
          <w:szCs w:val="22"/>
        </w:rPr>
        <w:t>integrated machines.</w:t>
      </w:r>
      <w:ins w:id="36" w:author="Grant Kinsler" w:date="2020-03-26T16:31:00Z">
        <w:r w:rsidR="00724069">
          <w:rPr>
            <w:rFonts w:ascii="Arial" w:eastAsia="Arial" w:hAnsi="Arial" w:cs="Arial"/>
            <w:sz w:val="22"/>
            <w:szCs w:val="22"/>
          </w:rPr>
          <w:t xml:space="preserve"> </w:t>
        </w:r>
      </w:ins>
    </w:p>
    <w:p w:rsidR="009B638F" w:rsidRDefault="00724069">
      <w:pPr>
        <w:rPr>
          <w:ins w:id="37" w:author="Grant Kinsler" w:date="2020-03-26T17:54:00Z"/>
          <w:rFonts w:ascii="Arial" w:eastAsia="Arial" w:hAnsi="Arial" w:cs="Arial"/>
          <w:sz w:val="22"/>
          <w:szCs w:val="22"/>
        </w:rPr>
      </w:pPr>
      <w:ins w:id="38" w:author="Grant Kinsler" w:date="2020-03-26T16:31:00Z">
        <w:r>
          <w:rPr>
            <w:rFonts w:ascii="Arial" w:eastAsia="Arial" w:hAnsi="Arial" w:cs="Arial"/>
            <w:color w:val="FF0000"/>
            <w:sz w:val="22"/>
            <w:szCs w:val="22"/>
          </w:rPr>
          <w:t>Jose</w:t>
        </w:r>
      </w:ins>
      <w:ins w:id="39" w:author="Grant Kinsler" w:date="2020-03-26T16:33:00Z">
        <w:r>
          <w:rPr>
            <w:rFonts w:ascii="Arial" w:eastAsia="Arial" w:hAnsi="Arial" w:cs="Arial"/>
            <w:color w:val="FF0000"/>
            <w:sz w:val="22"/>
            <w:szCs w:val="22"/>
          </w:rPr>
          <w:t xml:space="preserve"> and katherine</w:t>
        </w:r>
      </w:ins>
      <w:ins w:id="40" w:author="Grant Kinsler" w:date="2020-03-26T16:31:00Z">
        <w:r>
          <w:rPr>
            <w:rFonts w:ascii="Arial" w:eastAsia="Arial" w:hAnsi="Arial" w:cs="Arial"/>
            <w:color w:val="FF0000"/>
            <w:sz w:val="22"/>
            <w:szCs w:val="22"/>
          </w:rPr>
          <w:t xml:space="preserve"> don’t like machines</w:t>
        </w:r>
      </w:ins>
      <w:r w:rsidR="001D33C3">
        <w:rPr>
          <w:rFonts w:ascii="Arial" w:eastAsia="Arial" w:hAnsi="Arial" w:cs="Arial"/>
          <w:sz w:val="22"/>
          <w:szCs w:val="22"/>
        </w:rPr>
        <w:t xml:space="preserve"> </w:t>
      </w:r>
    </w:p>
    <w:p w:rsidR="00EA0121" w:rsidRDefault="001D33C3">
      <w:pPr>
        <w:rPr>
          <w:ins w:id="41" w:author="Grant Kinsler" w:date="2020-03-26T16:32:00Z"/>
          <w:rFonts w:ascii="Arial" w:eastAsia="Arial" w:hAnsi="Arial" w:cs="Arial"/>
          <w:sz w:val="22"/>
          <w:szCs w:val="22"/>
        </w:rPr>
      </w:pPr>
      <w:r>
        <w:rPr>
          <w:rFonts w:ascii="Arial" w:eastAsia="Arial" w:hAnsi="Arial" w:cs="Arial"/>
          <w:sz w:val="22"/>
          <w:szCs w:val="22"/>
        </w:rPr>
        <w:t xml:space="preserve">This complexity and integration imply that it should be difficult to modify any one part of the organism without changing some or maybe even all other parts as well. This notion of “universal pleiotropy”, whereby all mutations affect all traits, with stronger direct effects on some and weaker indirect effects on others, has been proposed by XXX. This notion recently gained additional empirical traction through the analysis of human GWAS data which revealed that practically all polymorphic sites in the human genome can be associated with some effects on most of the studied complex phenotypes (Boyle et al., 2017). In this way, the mapping between standing genetic variation and phenotype is not merely polygenic but rather “omnigenic” and indeed universally pleiotropic. </w:t>
      </w:r>
    </w:p>
    <w:p w:rsidR="00724069" w:rsidRDefault="00724069">
      <w:pPr>
        <w:rPr>
          <w:ins w:id="42" w:author="Grant Kinsler" w:date="2020-03-26T16:32:00Z"/>
          <w:rFonts w:ascii="Arial" w:eastAsia="Arial" w:hAnsi="Arial" w:cs="Arial"/>
          <w:sz w:val="22"/>
          <w:szCs w:val="22"/>
        </w:rPr>
      </w:pPr>
    </w:p>
    <w:p w:rsidR="00724069" w:rsidRDefault="00724069">
      <w:pPr>
        <w:rPr>
          <w:ins w:id="43" w:author="Grant Kinsler" w:date="2020-03-26T16:32:00Z"/>
          <w:rFonts w:ascii="Arial" w:eastAsia="Arial" w:hAnsi="Arial" w:cs="Arial"/>
          <w:color w:val="FF0000"/>
          <w:sz w:val="22"/>
          <w:szCs w:val="22"/>
        </w:rPr>
      </w:pPr>
      <w:ins w:id="44" w:author="Grant Kinsler" w:date="2020-03-26T16:32:00Z">
        <w:r>
          <w:rPr>
            <w:rFonts w:ascii="Arial" w:eastAsia="Arial" w:hAnsi="Arial" w:cs="Arial"/>
            <w:color w:val="FF0000"/>
            <w:sz w:val="22"/>
            <w:szCs w:val="22"/>
          </w:rPr>
          <w:t>Strawman of cost of complexity??</w:t>
        </w:r>
      </w:ins>
    </w:p>
    <w:p w:rsidR="00724069" w:rsidRDefault="00724069">
      <w:pPr>
        <w:rPr>
          <w:ins w:id="45" w:author="Grant Kinsler" w:date="2020-03-26T16:32:00Z"/>
          <w:rFonts w:ascii="Arial" w:eastAsia="Arial" w:hAnsi="Arial" w:cs="Arial"/>
          <w:color w:val="FF0000"/>
          <w:sz w:val="22"/>
          <w:szCs w:val="22"/>
        </w:rPr>
      </w:pPr>
    </w:p>
    <w:p w:rsidR="00724069" w:rsidRDefault="00724069">
      <w:pPr>
        <w:rPr>
          <w:ins w:id="46" w:author="Grant Kinsler" w:date="2020-03-26T18:26:00Z"/>
          <w:rFonts w:ascii="Arial" w:eastAsia="Arial" w:hAnsi="Arial" w:cs="Arial"/>
          <w:color w:val="FF0000"/>
          <w:sz w:val="22"/>
          <w:szCs w:val="22"/>
        </w:rPr>
      </w:pPr>
      <w:ins w:id="47" w:author="Grant Kinsler" w:date="2020-03-26T16:32:00Z">
        <w:r>
          <w:rPr>
            <w:rFonts w:ascii="Arial" w:eastAsia="Arial" w:hAnsi="Arial" w:cs="Arial"/>
            <w:color w:val="FF0000"/>
            <w:sz w:val="22"/>
            <w:szCs w:val="22"/>
          </w:rPr>
          <w:t>Universal pleiotropy</w:t>
        </w:r>
      </w:ins>
      <w:ins w:id="48" w:author="Grant Kinsler" w:date="2020-03-26T16:33:00Z">
        <w:r>
          <w:rPr>
            <w:rFonts w:ascii="Arial" w:eastAsia="Arial" w:hAnsi="Arial" w:cs="Arial"/>
            <w:color w:val="FF0000"/>
            <w:sz w:val="22"/>
            <w:szCs w:val="22"/>
          </w:rPr>
          <w:t xml:space="preserve"> vs modularity.. define this more carefully.. and more clearly define the two…</w:t>
        </w:r>
      </w:ins>
    </w:p>
    <w:p w:rsidR="0029423B" w:rsidRDefault="0029423B">
      <w:pPr>
        <w:rPr>
          <w:ins w:id="49" w:author="Grant Kinsler" w:date="2020-03-26T18:26:00Z"/>
          <w:rFonts w:ascii="Arial" w:eastAsia="Arial" w:hAnsi="Arial" w:cs="Arial"/>
          <w:color w:val="FF0000"/>
          <w:sz w:val="22"/>
          <w:szCs w:val="22"/>
        </w:rPr>
      </w:pPr>
    </w:p>
    <w:p w:rsidR="0029423B" w:rsidRPr="00724069" w:rsidDel="0029423B" w:rsidRDefault="0029423B">
      <w:pPr>
        <w:rPr>
          <w:del w:id="50" w:author="Grant Kinsler" w:date="2020-03-26T18:26:00Z"/>
          <w:rFonts w:ascii="Arial" w:eastAsia="Arial" w:hAnsi="Arial" w:cs="Arial"/>
          <w:color w:val="FF0000"/>
          <w:sz w:val="22"/>
          <w:szCs w:val="22"/>
          <w:rPrChange w:id="51" w:author="Grant Kinsler" w:date="2020-03-26T16:32:00Z">
            <w:rPr>
              <w:del w:id="52" w:author="Grant Kinsler" w:date="2020-03-26T18:26:00Z"/>
              <w:rFonts w:ascii="Arial" w:eastAsia="Arial" w:hAnsi="Arial" w:cs="Arial"/>
              <w:sz w:val="22"/>
              <w:szCs w:val="22"/>
            </w:rPr>
          </w:rPrChange>
        </w:rPr>
      </w:pPr>
    </w:p>
    <w:p w:rsidR="00EA0121" w:rsidRDefault="00EA0121">
      <w:pPr>
        <w:rPr>
          <w:rFonts w:ascii="Arial" w:eastAsia="Arial" w:hAnsi="Arial" w:cs="Arial"/>
          <w:sz w:val="22"/>
          <w:szCs w:val="22"/>
        </w:rPr>
      </w:pPr>
    </w:p>
    <w:p w:rsidR="00EA0121" w:rsidRDefault="001D33C3">
      <w:pPr>
        <w:rPr>
          <w:rFonts w:ascii="Arial" w:eastAsia="Arial" w:hAnsi="Arial" w:cs="Arial"/>
          <w:sz w:val="22"/>
          <w:szCs w:val="22"/>
        </w:rPr>
      </w:pPr>
      <w:r>
        <w:rPr>
          <w:rFonts w:ascii="Arial" w:eastAsia="Arial" w:hAnsi="Arial" w:cs="Arial"/>
          <w:sz w:val="22"/>
          <w:szCs w:val="22"/>
        </w:rPr>
        <w:t>The notion of universal pleiotropy is difficult to reconcile with abundant evidence of rapid adaptation by single large-effect mutations that have been observed in multiple systems. Such large fitness jumps in the context of universal pleiotropy should be unlikely given how hard it is in principle to optimize a very large number of phenotypes simultaneously. This problem is known as  the “cost of complexity” (Orr 2000) and was first recognized by R.A. Fisher in the context of his geometric model of phenotypic evolution. In this model the probability of mutation being adaptive declines as a square root of the number of independent phenotypic dimensions (orthogonal traits) and is one of the reasons that Fisher believed that only very small effect mutations should be able to contribute to adaptation (REFS).</w:t>
      </w:r>
    </w:p>
    <w:p w:rsidR="00EA0121" w:rsidRDefault="00EA0121">
      <w:pPr>
        <w:rPr>
          <w:ins w:id="53" w:author="Grant Kinsler" w:date="2020-03-26T18:26:00Z"/>
          <w:rFonts w:ascii="Arial" w:eastAsia="Arial" w:hAnsi="Arial" w:cs="Arial"/>
          <w:sz w:val="22"/>
          <w:szCs w:val="22"/>
        </w:rPr>
      </w:pPr>
    </w:p>
    <w:p w:rsidR="0029423B" w:rsidRPr="00FC1355" w:rsidRDefault="0029423B" w:rsidP="0029423B">
      <w:pPr>
        <w:rPr>
          <w:ins w:id="54" w:author="Grant Kinsler" w:date="2020-03-26T18:26:00Z"/>
          <w:rFonts w:ascii="Arial" w:eastAsia="Arial" w:hAnsi="Arial" w:cs="Arial"/>
          <w:color w:val="FF0000"/>
          <w:sz w:val="22"/>
          <w:szCs w:val="22"/>
        </w:rPr>
      </w:pPr>
      <w:ins w:id="55" w:author="Grant Kinsler" w:date="2020-03-26T18:26:00Z">
        <w:r>
          <w:rPr>
            <w:rFonts w:ascii="Arial" w:eastAsia="Arial" w:hAnsi="Arial" w:cs="Arial"/>
            <w:color w:val="FF0000"/>
            <w:sz w:val="22"/>
            <w:szCs w:val="22"/>
          </w:rPr>
          <w:t>Large effect mutations? Is this important?</w:t>
        </w:r>
      </w:ins>
    </w:p>
    <w:p w:rsidR="0029423B" w:rsidRDefault="0029423B">
      <w:pPr>
        <w:rPr>
          <w:rFonts w:ascii="Arial" w:eastAsia="Arial" w:hAnsi="Arial" w:cs="Arial"/>
          <w:sz w:val="22"/>
          <w:szCs w:val="22"/>
        </w:rPr>
      </w:pPr>
      <w:bookmarkStart w:id="56" w:name="_GoBack"/>
      <w:bookmarkEnd w:id="56"/>
    </w:p>
    <w:p w:rsidR="00642D47" w:rsidRDefault="001D33C3">
      <w:pPr>
        <w:rPr>
          <w:ins w:id="57" w:author="Grant Kinsler" w:date="2020-03-26T16:34:00Z"/>
          <w:rFonts w:ascii="Arial" w:eastAsia="Arial" w:hAnsi="Arial" w:cs="Arial"/>
          <w:color w:val="FF0000"/>
          <w:sz w:val="22"/>
          <w:szCs w:val="22"/>
        </w:rPr>
      </w:pPr>
      <w:r>
        <w:rPr>
          <w:rFonts w:ascii="Arial" w:eastAsia="Arial" w:hAnsi="Arial" w:cs="Arial"/>
          <w:sz w:val="22"/>
          <w:szCs w:val="22"/>
        </w:rPr>
        <w:t xml:space="preserve">However, as mentioned above, many examples of single mutations of very large fitness are known. For example in natural populations, the non-melanic variant of the peppered moth had a ~30% per generation fitness advantage during the post-industrial period and it is now known that the melanic phenotype is due to a single mutation - an insertion of a transposable element into the gene </w:t>
      </w:r>
      <w:r>
        <w:rPr>
          <w:rFonts w:ascii="Arial" w:eastAsia="Arial" w:hAnsi="Arial" w:cs="Arial"/>
          <w:i/>
          <w:sz w:val="22"/>
          <w:szCs w:val="22"/>
        </w:rPr>
        <w:t>cortex</w:t>
      </w:r>
      <w:r>
        <w:rPr>
          <w:rFonts w:ascii="Arial" w:eastAsia="Arial" w:hAnsi="Arial" w:cs="Arial"/>
          <w:sz w:val="22"/>
          <w:szCs w:val="22"/>
        </w:rPr>
        <w:t xml:space="preserve"> (Cook, 2003; Cook et al., 2012; Hof et al 2016). The armor-reducing variant allele of </w:t>
      </w:r>
      <w:r>
        <w:rPr>
          <w:rFonts w:ascii="Arial" w:eastAsia="Arial" w:hAnsi="Arial" w:cs="Arial"/>
          <w:i/>
          <w:sz w:val="22"/>
          <w:szCs w:val="22"/>
        </w:rPr>
        <w:t>Eda</w:t>
      </w:r>
      <w:r>
        <w:rPr>
          <w:rFonts w:ascii="Arial" w:eastAsia="Arial" w:hAnsi="Arial" w:cs="Arial"/>
          <w:sz w:val="22"/>
          <w:szCs w:val="22"/>
        </w:rPr>
        <w:t xml:space="preserve"> that distinguishes the marine and freshwater stickleback populations has been shown to have a selection coefficient of ~50% per generation in freshwater threespine sticklebacks (Barrett et al., 2008). Cancer driving mutations have been estimated to have fitness effects of ~20% per cell division in mouse models of lung cancer (Rogers et al Nature Genetics 2018) with similar magnitude of selective effects estimated from the cancer sequencing data analysis (Tilk et al., 2019). Individual drug resistance mutations in HIV can have effects of over 100% per generation (Feder et al., 2019). Finally, experimental evolution in multiple systems generically leads to rapid adaptation via single adaptive mutations that often have fitness benefits in the tens of percent per generation/cycle (Levy et al 2015, Venkataram et al 2016, Li et al 2018, others). </w:t>
      </w:r>
      <w:ins w:id="58" w:author="Grant Kinsler" w:date="2020-03-26T16:10:00Z">
        <w:r w:rsidR="00642D47">
          <w:rPr>
            <w:rFonts w:ascii="Arial" w:eastAsia="Arial" w:hAnsi="Arial" w:cs="Arial"/>
            <w:sz w:val="22"/>
            <w:szCs w:val="22"/>
          </w:rPr>
          <w:t xml:space="preserve"> </w:t>
        </w:r>
        <w:r w:rsidR="00642D47">
          <w:rPr>
            <w:rFonts w:ascii="Arial" w:eastAsia="Arial" w:hAnsi="Arial" w:cs="Arial"/>
            <w:color w:val="FF0000"/>
            <w:sz w:val="22"/>
            <w:szCs w:val="22"/>
          </w:rPr>
          <w:t xml:space="preserve">Marianna’s </w:t>
        </w:r>
      </w:ins>
      <w:ins w:id="59" w:author="Grant Kinsler" w:date="2020-03-26T16:11:00Z">
        <w:r w:rsidR="00642D47">
          <w:rPr>
            <w:rFonts w:ascii="Arial" w:eastAsia="Arial" w:hAnsi="Arial" w:cs="Arial"/>
            <w:color w:val="FF0000"/>
            <w:sz w:val="22"/>
            <w:szCs w:val="22"/>
          </w:rPr>
          <w:t>paper with the monarch?</w:t>
        </w:r>
      </w:ins>
    </w:p>
    <w:p w:rsidR="00724069" w:rsidRDefault="00724069">
      <w:pPr>
        <w:rPr>
          <w:ins w:id="60" w:author="Grant Kinsler" w:date="2020-03-26T16:34:00Z"/>
          <w:rFonts w:ascii="Arial" w:eastAsia="Arial" w:hAnsi="Arial" w:cs="Arial"/>
          <w:color w:val="FF0000"/>
          <w:sz w:val="22"/>
          <w:szCs w:val="22"/>
        </w:rPr>
      </w:pPr>
    </w:p>
    <w:p w:rsidR="00724069" w:rsidRDefault="00724069">
      <w:pPr>
        <w:rPr>
          <w:ins w:id="61" w:author="Grant Kinsler" w:date="2020-03-26T16:34:00Z"/>
          <w:rFonts w:ascii="Arial" w:eastAsia="Arial" w:hAnsi="Arial" w:cs="Arial"/>
          <w:color w:val="FF0000"/>
          <w:sz w:val="22"/>
          <w:szCs w:val="22"/>
        </w:rPr>
      </w:pPr>
      <w:ins w:id="62" w:author="Grant Kinsler" w:date="2020-03-26T16:35:00Z">
        <w:r>
          <w:rPr>
            <w:rFonts w:ascii="Arial" w:eastAsia="Arial" w:hAnsi="Arial" w:cs="Arial"/>
            <w:color w:val="FF0000"/>
            <w:sz w:val="22"/>
            <w:szCs w:val="22"/>
          </w:rPr>
          <w:t xml:space="preserve">We’re not trying to say that they are common, per say, but rather we’re trying to understand their properties. Maybe the “frequency” isn’t important… </w:t>
        </w:r>
      </w:ins>
      <w:ins w:id="63" w:author="Grant Kinsler" w:date="2020-03-26T16:36:00Z">
        <w:r>
          <w:rPr>
            <w:rFonts w:ascii="Arial" w:eastAsia="Arial" w:hAnsi="Arial" w:cs="Arial"/>
            <w:color w:val="FF0000"/>
            <w:sz w:val="22"/>
            <w:szCs w:val="22"/>
          </w:rPr>
          <w:t>and it’s a little stronger than</w:t>
        </w:r>
      </w:ins>
    </w:p>
    <w:p w:rsidR="00724069" w:rsidRDefault="00724069">
      <w:pPr>
        <w:rPr>
          <w:ins w:id="64" w:author="Grant Kinsler" w:date="2020-03-26T16:34:00Z"/>
          <w:rFonts w:ascii="Arial" w:eastAsia="Arial" w:hAnsi="Arial" w:cs="Arial"/>
          <w:color w:val="FF0000"/>
          <w:sz w:val="22"/>
          <w:szCs w:val="22"/>
        </w:rPr>
      </w:pPr>
    </w:p>
    <w:p w:rsidR="009B638F" w:rsidRDefault="00724069">
      <w:pPr>
        <w:rPr>
          <w:ins w:id="65" w:author="Grant Kinsler" w:date="2020-03-26T17:42:00Z"/>
          <w:rFonts w:ascii="Arial" w:eastAsia="Arial" w:hAnsi="Arial" w:cs="Arial"/>
          <w:color w:val="FF0000"/>
          <w:sz w:val="22"/>
          <w:szCs w:val="22"/>
        </w:rPr>
      </w:pPr>
      <w:ins w:id="66" w:author="Grant Kinsler" w:date="2020-03-26T16:34:00Z">
        <w:r>
          <w:rPr>
            <w:rFonts w:ascii="Arial" w:eastAsia="Arial" w:hAnsi="Arial" w:cs="Arial"/>
            <w:color w:val="FF0000"/>
            <w:sz w:val="22"/>
            <w:szCs w:val="22"/>
          </w:rPr>
          <w:lastRenderedPageBreak/>
          <w:t>Are these large effect things “special”</w:t>
        </w:r>
      </w:ins>
      <w:ins w:id="67" w:author="Grant Kinsler" w:date="2020-03-26T17:36:00Z">
        <w:r w:rsidR="00DE7E5E">
          <w:rPr>
            <w:rFonts w:ascii="Arial" w:eastAsia="Arial" w:hAnsi="Arial" w:cs="Arial"/>
            <w:color w:val="FF0000"/>
            <w:sz w:val="22"/>
            <w:szCs w:val="22"/>
          </w:rPr>
          <w:t>?</w:t>
        </w:r>
      </w:ins>
    </w:p>
    <w:p w:rsidR="009B638F" w:rsidRDefault="009B638F">
      <w:pPr>
        <w:rPr>
          <w:ins w:id="68" w:author="Grant Kinsler" w:date="2020-03-26T17:36:00Z"/>
          <w:rFonts w:ascii="Arial" w:eastAsia="Arial" w:hAnsi="Arial" w:cs="Arial"/>
          <w:color w:val="FF0000"/>
          <w:sz w:val="22"/>
          <w:szCs w:val="22"/>
        </w:rPr>
      </w:pPr>
    </w:p>
    <w:p w:rsidR="00DE7E5E" w:rsidRDefault="00DE7E5E">
      <w:pPr>
        <w:rPr>
          <w:ins w:id="69" w:author="Grant Kinsler" w:date="2020-03-26T17:36:00Z"/>
          <w:rFonts w:ascii="Arial" w:eastAsia="Arial" w:hAnsi="Arial" w:cs="Arial"/>
          <w:color w:val="FF0000"/>
          <w:sz w:val="22"/>
          <w:szCs w:val="22"/>
        </w:rPr>
      </w:pPr>
    </w:p>
    <w:p w:rsidR="00DE7E5E" w:rsidRDefault="00DE7E5E">
      <w:pPr>
        <w:rPr>
          <w:ins w:id="70" w:author="Grant Kinsler" w:date="2020-03-26T17:44:00Z"/>
          <w:rFonts w:ascii="Arial" w:eastAsia="Arial" w:hAnsi="Arial" w:cs="Arial"/>
          <w:color w:val="FF0000"/>
          <w:sz w:val="22"/>
          <w:szCs w:val="22"/>
        </w:rPr>
      </w:pPr>
      <w:ins w:id="71" w:author="Grant Kinsler" w:date="2020-03-26T17:37:00Z">
        <w:r>
          <w:rPr>
            <w:rFonts w:ascii="Arial" w:eastAsia="Arial" w:hAnsi="Arial" w:cs="Arial"/>
            <w:color w:val="FF0000"/>
            <w:sz w:val="22"/>
            <w:szCs w:val="22"/>
          </w:rPr>
          <w:t>How do we measure modularity??? Is it really that they just affect a small number of trait</w:t>
        </w:r>
      </w:ins>
      <w:ins w:id="72" w:author="Grant Kinsler" w:date="2020-03-26T17:38:00Z">
        <w:r>
          <w:rPr>
            <w:rFonts w:ascii="Arial" w:eastAsia="Arial" w:hAnsi="Arial" w:cs="Arial"/>
            <w:color w:val="FF0000"/>
            <w:sz w:val="22"/>
            <w:szCs w:val="22"/>
          </w:rPr>
          <w:t xml:space="preserve">s?? We actually care about the phenotypes that have any effect on fitness. </w:t>
        </w:r>
      </w:ins>
    </w:p>
    <w:p w:rsidR="009B638F" w:rsidRDefault="009B638F">
      <w:pPr>
        <w:rPr>
          <w:ins w:id="73" w:author="Grant Kinsler" w:date="2020-03-26T17:44:00Z"/>
          <w:rFonts w:ascii="Arial" w:eastAsia="Arial" w:hAnsi="Arial" w:cs="Arial"/>
          <w:color w:val="FF0000"/>
          <w:sz w:val="22"/>
          <w:szCs w:val="22"/>
        </w:rPr>
      </w:pPr>
    </w:p>
    <w:p w:rsidR="009B638F" w:rsidRDefault="009B638F">
      <w:pPr>
        <w:rPr>
          <w:ins w:id="74" w:author="Grant Kinsler" w:date="2020-03-26T17:42:00Z"/>
          <w:rFonts w:ascii="Arial" w:eastAsia="Arial" w:hAnsi="Arial" w:cs="Arial"/>
          <w:color w:val="FF0000"/>
          <w:sz w:val="22"/>
          <w:szCs w:val="22"/>
        </w:rPr>
      </w:pPr>
      <w:ins w:id="75" w:author="Grant Kinsler" w:date="2020-03-26T17:44:00Z">
        <w:r>
          <w:rPr>
            <w:rFonts w:ascii="Arial" w:eastAsia="Arial" w:hAnsi="Arial" w:cs="Arial"/>
            <w:color w:val="FF0000"/>
            <w:sz w:val="22"/>
            <w:szCs w:val="22"/>
          </w:rPr>
          <w:t>_________</w:t>
        </w:r>
      </w:ins>
    </w:p>
    <w:p w:rsidR="009B638F" w:rsidRDefault="009B638F">
      <w:pPr>
        <w:rPr>
          <w:ins w:id="76" w:author="Grant Kinsler" w:date="2020-03-26T17:42:00Z"/>
          <w:rFonts w:ascii="Arial" w:eastAsia="Arial" w:hAnsi="Arial" w:cs="Arial"/>
          <w:color w:val="FF0000"/>
          <w:sz w:val="22"/>
          <w:szCs w:val="22"/>
        </w:rPr>
      </w:pPr>
    </w:p>
    <w:p w:rsidR="009B638F" w:rsidRDefault="009B638F">
      <w:pPr>
        <w:rPr>
          <w:ins w:id="77" w:author="Grant Kinsler" w:date="2020-03-26T17:39:00Z"/>
          <w:rFonts w:ascii="Arial" w:eastAsia="Arial" w:hAnsi="Arial" w:cs="Arial"/>
          <w:color w:val="FF0000"/>
          <w:sz w:val="22"/>
          <w:szCs w:val="22"/>
        </w:rPr>
      </w:pPr>
      <w:ins w:id="78" w:author="Grant Kinsler" w:date="2020-03-26T17:42:00Z">
        <w:r>
          <w:rPr>
            <w:rFonts w:ascii="Arial" w:eastAsia="Arial" w:hAnsi="Arial" w:cs="Arial"/>
            <w:color w:val="FF0000"/>
            <w:sz w:val="22"/>
            <w:szCs w:val="22"/>
          </w:rPr>
          <w:t xml:space="preserve">The extent of pleiotropy matters to evolution.. we need to measure it in terms of fitness.. </w:t>
        </w:r>
      </w:ins>
    </w:p>
    <w:p w:rsidR="00DE7E5E" w:rsidRDefault="00DE7E5E">
      <w:pPr>
        <w:rPr>
          <w:ins w:id="79" w:author="Grant Kinsler" w:date="2020-03-26T17:39:00Z"/>
          <w:rFonts w:ascii="Arial" w:eastAsia="Arial" w:hAnsi="Arial" w:cs="Arial"/>
          <w:color w:val="FF0000"/>
          <w:sz w:val="22"/>
          <w:szCs w:val="22"/>
        </w:rPr>
      </w:pPr>
    </w:p>
    <w:p w:rsidR="00DE7E5E" w:rsidRDefault="009B638F">
      <w:pPr>
        <w:rPr>
          <w:ins w:id="80" w:author="Grant Kinsler" w:date="2020-03-26T17:35:00Z"/>
          <w:rFonts w:ascii="Arial" w:eastAsia="Arial" w:hAnsi="Arial" w:cs="Arial"/>
          <w:color w:val="FF0000"/>
          <w:sz w:val="22"/>
          <w:szCs w:val="22"/>
        </w:rPr>
      </w:pPr>
      <w:ins w:id="81" w:author="Grant Kinsler" w:date="2020-03-26T17:44:00Z">
        <w:r>
          <w:rPr>
            <w:rFonts w:ascii="Arial" w:eastAsia="Arial" w:hAnsi="Arial" w:cs="Arial"/>
            <w:color w:val="FF0000"/>
            <w:sz w:val="22"/>
            <w:szCs w:val="22"/>
          </w:rPr>
          <w:t>_________</w:t>
        </w:r>
      </w:ins>
    </w:p>
    <w:p w:rsidR="00DE7E5E" w:rsidRDefault="00DE7E5E">
      <w:pPr>
        <w:rPr>
          <w:ins w:id="82" w:author="Grant Kinsler" w:date="2020-03-26T17:35:00Z"/>
          <w:rFonts w:ascii="Arial" w:eastAsia="Arial" w:hAnsi="Arial" w:cs="Arial"/>
          <w:color w:val="FF0000"/>
          <w:sz w:val="22"/>
          <w:szCs w:val="22"/>
        </w:rPr>
      </w:pPr>
    </w:p>
    <w:p w:rsidR="00DE7E5E" w:rsidRPr="00642D47" w:rsidRDefault="00DE7E5E">
      <w:pPr>
        <w:rPr>
          <w:rFonts w:ascii="Arial" w:eastAsia="Arial" w:hAnsi="Arial" w:cs="Arial"/>
          <w:color w:val="FF0000"/>
          <w:sz w:val="22"/>
          <w:szCs w:val="22"/>
          <w:rPrChange w:id="83" w:author="Grant Kinsler" w:date="2020-03-26T16:10:00Z">
            <w:rPr>
              <w:rFonts w:ascii="Arial" w:eastAsia="Arial" w:hAnsi="Arial" w:cs="Arial"/>
              <w:sz w:val="22"/>
              <w:szCs w:val="22"/>
            </w:rPr>
          </w:rPrChange>
        </w:rPr>
      </w:pPr>
    </w:p>
    <w:p w:rsidR="00EA0121" w:rsidRDefault="00EA0121">
      <w:pPr>
        <w:rPr>
          <w:ins w:id="84" w:author="Grant Kinsler" w:date="2020-03-26T16:35:00Z"/>
          <w:rFonts w:ascii="Arial" w:eastAsia="Arial" w:hAnsi="Arial" w:cs="Arial"/>
          <w:sz w:val="22"/>
          <w:szCs w:val="22"/>
        </w:rPr>
      </w:pPr>
    </w:p>
    <w:p w:rsidR="00724069" w:rsidRPr="00724069" w:rsidRDefault="00724069">
      <w:pPr>
        <w:rPr>
          <w:rFonts w:ascii="Arial" w:eastAsia="Arial" w:hAnsi="Arial" w:cs="Arial"/>
          <w:color w:val="FF0000"/>
          <w:sz w:val="22"/>
          <w:szCs w:val="22"/>
          <w:rPrChange w:id="85" w:author="Grant Kinsler" w:date="2020-03-26T16:35:00Z">
            <w:rPr>
              <w:rFonts w:ascii="Arial" w:eastAsia="Arial" w:hAnsi="Arial" w:cs="Arial"/>
              <w:sz w:val="22"/>
              <w:szCs w:val="22"/>
            </w:rPr>
          </w:rPrChange>
        </w:rPr>
      </w:pPr>
    </w:p>
    <w:p w:rsidR="00EA0121" w:rsidRDefault="001D33C3">
      <w:pPr>
        <w:rPr>
          <w:ins w:id="86" w:author="Grant Kinsler" w:date="2020-03-26T16:36:00Z"/>
          <w:rFonts w:ascii="Arial" w:eastAsia="Arial" w:hAnsi="Arial" w:cs="Arial"/>
          <w:sz w:val="22"/>
          <w:szCs w:val="22"/>
        </w:rPr>
      </w:pPr>
      <w:r>
        <w:rPr>
          <w:rFonts w:ascii="Arial" w:eastAsia="Arial" w:hAnsi="Arial" w:cs="Arial"/>
          <w:sz w:val="22"/>
          <w:szCs w:val="22"/>
        </w:rPr>
        <w:t xml:space="preserve">It is clear that large effect adaptive mutations are not only possible but are in fact commonplace. How can they be so common in the face of widespread pleiotropy? One possible resolution is to suggest that while most mutations are very pleiotropic and affect many (all) traits, the strongly adaptive mutations are unusual in that they succeed in affecting only some traits strongly and adaptively and other traits not at all. In other words, adaptive mutations are unusually modular (Wagner and Altenberg, 1996). The idea of modularity has been most famously invoked to argue that </w:t>
      </w:r>
      <w:r>
        <w:rPr>
          <w:rFonts w:ascii="Arial" w:eastAsia="Arial" w:hAnsi="Arial" w:cs="Arial"/>
          <w:i/>
          <w:sz w:val="22"/>
          <w:szCs w:val="22"/>
        </w:rPr>
        <w:t>cis</w:t>
      </w:r>
      <w:r>
        <w:rPr>
          <w:rFonts w:ascii="Arial" w:eastAsia="Arial" w:hAnsi="Arial" w:cs="Arial"/>
          <w:sz w:val="22"/>
          <w:szCs w:val="22"/>
        </w:rPr>
        <w:t xml:space="preserve">-regulatory rather than trans-regulatory or structural mutations should generally drive adaptation as these can tweak gene expression in some tissues but not others (REFS). </w:t>
      </w:r>
    </w:p>
    <w:p w:rsidR="00724069" w:rsidRDefault="00724069">
      <w:pPr>
        <w:rPr>
          <w:ins w:id="87" w:author="Grant Kinsler" w:date="2020-03-26T16:36:00Z"/>
          <w:rFonts w:ascii="Arial" w:eastAsia="Arial" w:hAnsi="Arial" w:cs="Arial"/>
          <w:sz w:val="22"/>
          <w:szCs w:val="22"/>
        </w:rPr>
      </w:pPr>
    </w:p>
    <w:p w:rsidR="00724069" w:rsidRPr="00724069" w:rsidRDefault="00724069">
      <w:pPr>
        <w:rPr>
          <w:rFonts w:ascii="Arial" w:eastAsia="Arial" w:hAnsi="Arial" w:cs="Arial"/>
          <w:color w:val="FF0000"/>
          <w:sz w:val="22"/>
          <w:szCs w:val="22"/>
          <w:rPrChange w:id="88" w:author="Grant Kinsler" w:date="2020-03-26T16:36:00Z">
            <w:rPr>
              <w:rFonts w:ascii="Arial" w:eastAsia="Arial" w:hAnsi="Arial" w:cs="Arial"/>
              <w:sz w:val="22"/>
              <w:szCs w:val="22"/>
            </w:rPr>
          </w:rPrChange>
        </w:rPr>
      </w:pPr>
      <w:ins w:id="89" w:author="Grant Kinsler" w:date="2020-03-26T16:36:00Z">
        <w:r>
          <w:rPr>
            <w:rFonts w:ascii="Arial" w:eastAsia="Arial" w:hAnsi="Arial" w:cs="Arial"/>
            <w:color w:val="FF0000"/>
            <w:sz w:val="22"/>
            <w:szCs w:val="22"/>
          </w:rPr>
          <w:t xml:space="preserve">They don’t like cis/trans… or at least this could be connected better to </w:t>
        </w:r>
      </w:ins>
      <w:ins w:id="90" w:author="Grant Kinsler" w:date="2020-03-26T16:37:00Z">
        <w:r w:rsidR="00F17AF1">
          <w:rPr>
            <w:rFonts w:ascii="Arial" w:eastAsia="Arial" w:hAnsi="Arial" w:cs="Arial"/>
            <w:color w:val="FF0000"/>
            <w:sz w:val="22"/>
            <w:szCs w:val="22"/>
          </w:rPr>
          <w:t>WHY modular…</w:t>
        </w:r>
      </w:ins>
    </w:p>
    <w:p w:rsidR="00EA0121" w:rsidRDefault="00EA0121">
      <w:pPr>
        <w:rPr>
          <w:rFonts w:ascii="Arial" w:eastAsia="Arial" w:hAnsi="Arial" w:cs="Arial"/>
          <w:sz w:val="22"/>
          <w:szCs w:val="22"/>
        </w:rPr>
      </w:pPr>
    </w:p>
    <w:p w:rsidR="00EA0121" w:rsidRDefault="001D33C3">
      <w:pPr>
        <w:rPr>
          <w:rFonts w:ascii="Arial" w:eastAsia="Arial" w:hAnsi="Arial" w:cs="Arial"/>
          <w:sz w:val="22"/>
          <w:szCs w:val="22"/>
        </w:rPr>
      </w:pPr>
      <w:r>
        <w:rPr>
          <w:rFonts w:ascii="Arial" w:eastAsia="Arial" w:hAnsi="Arial" w:cs="Arial"/>
          <w:sz w:val="22"/>
          <w:szCs w:val="22"/>
        </w:rPr>
        <w:t xml:space="preserve">While the idea of modularity is very popular it has been hard to definitively argue for or against this notion because it is very hard to assess modularity empirically. To do so not only do we need to map all phenotypic effects of many adaptive mutations but we also need to assess the fitness consequences of specific phenotypic effects. While it is becoming possible to assess the fitness and phenotypic effects of many adaptive mutations, especially in the experimental evolution context, it is extremely hard to specifically assign fitness values to individual phenotypic changes independently of each other. </w:t>
      </w:r>
    </w:p>
    <w:p w:rsidR="00EA0121" w:rsidRDefault="00EA0121">
      <w:pPr>
        <w:rPr>
          <w:rFonts w:ascii="Arial" w:eastAsia="Arial" w:hAnsi="Arial" w:cs="Arial"/>
          <w:sz w:val="22"/>
          <w:szCs w:val="22"/>
        </w:rPr>
      </w:pPr>
    </w:p>
    <w:p w:rsidR="00EA0121" w:rsidRDefault="001D33C3">
      <w:pPr>
        <w:rPr>
          <w:rFonts w:ascii="Arial" w:eastAsia="Arial" w:hAnsi="Arial" w:cs="Arial"/>
          <w:sz w:val="22"/>
          <w:szCs w:val="22"/>
        </w:rPr>
      </w:pPr>
      <w:r>
        <w:rPr>
          <w:rFonts w:ascii="Arial" w:eastAsia="Arial" w:hAnsi="Arial" w:cs="Arial"/>
          <w:sz w:val="22"/>
          <w:szCs w:val="22"/>
        </w:rPr>
        <w:t xml:space="preserve">Figure 1A illustrates the problem. Consider a mutation that has an effect on the expression of a particular gene (marked by a star in Fig. 1A). This effect subsequently results in changes in multiple protein abundances, which in turn produce other changes in gene expression and other protein abundances. These changes in molecular phenotypes percolate to higher functional levels and affect multiple aspects of cell function such as cell death, cell morphology, cell division rate, or other higher-level phenotypes. This complicated percolation of phenotypic effects, along with its high-level phenotypic effects, may at first seem to suggest that such a mutation is highly pleiotropic. However, it might be that only a subset of these phenotypic effects (say, the level of phosphorylation of a single protein, or the level of a secondary messenger such as cAMP, or the ability to rapidly leave the lag-phase) have substantial effects on the fitness of this mutant in this environment and others (say levels of expression of most individual genes or changes in cell shape) do not. In this respect, an adaptive mutation can be modular even if it affects a very large number of phenotypes to the extent that only a small subset of these phenotypes matter to fitness in the specific environment where the mutation is adaptive. In the end, even though we do now have the ability to measure thousands of molecular and cellular phenotypes at unprecedented levels of throughput, we still do not have an easy way to </w:t>
      </w:r>
      <w:r>
        <w:rPr>
          <w:rFonts w:ascii="Arial" w:eastAsia="Arial" w:hAnsi="Arial" w:cs="Arial"/>
          <w:sz w:val="22"/>
          <w:szCs w:val="22"/>
        </w:rPr>
        <w:lastRenderedPageBreak/>
        <w:t xml:space="preserve">tell which of these phenotypes change adaptively or maladaptively and thus cannot easily address issues of evolutionary modularity. </w:t>
      </w:r>
    </w:p>
    <w:p w:rsidR="00EA0121" w:rsidRDefault="00EA0121">
      <w:pPr>
        <w:rPr>
          <w:rFonts w:ascii="Arial" w:eastAsia="Arial" w:hAnsi="Arial" w:cs="Arial"/>
          <w:sz w:val="22"/>
          <w:szCs w:val="22"/>
        </w:rPr>
      </w:pPr>
    </w:p>
    <w:p w:rsidR="00EA0121" w:rsidRDefault="001D33C3">
      <w:pPr>
        <w:rPr>
          <w:ins w:id="91" w:author="Grant Kinsler" w:date="2020-03-26T16:15:00Z"/>
          <w:rFonts w:ascii="Arial" w:eastAsia="Arial" w:hAnsi="Arial" w:cs="Arial"/>
          <w:sz w:val="22"/>
          <w:szCs w:val="22"/>
        </w:rPr>
      </w:pPr>
      <w:r>
        <w:rPr>
          <w:rFonts w:ascii="Arial" w:eastAsia="Arial" w:hAnsi="Arial" w:cs="Arial"/>
          <w:sz w:val="22"/>
          <w:szCs w:val="22"/>
        </w:rPr>
        <w:t xml:space="preserve">Here we suggest a possible way forward. We argue that it might be possible to understand the structure of the fitness-relevant phenotypic space by measuring only the fitness - and not any of the phenotypes themselves - of a set of adaptive mutations in a collection of subtly varying environments (Fig 1B). The idea is that the way each mutant’s fitness varies across environments must be related to its causal effects on phenotypes, and thus the way mutants co-vary in fitness across environments tells us whether they affect similar phenotypes. For instance in Fig 1B, mutants 1 and 2 have similar and the mutants 3 and 4 have dissimilar fitness profiles across multiple environments, suggesting that mutants 1 and 2 have similar and mutants 3 and 4 have dissimilar effects on fitness-relevant phenotypes. We then use these fitness profiles to create an abstract multi-dimensional (in Fig. 1B - </w:t>
      </w:r>
      <w:r>
        <w:rPr>
          <w:rFonts w:ascii="Arial" w:eastAsia="Arial" w:hAnsi="Arial" w:cs="Arial"/>
          <w:i/>
          <w:sz w:val="22"/>
          <w:szCs w:val="22"/>
        </w:rPr>
        <w:t xml:space="preserve"> k </w:t>
      </w:r>
      <w:r>
        <w:rPr>
          <w:rFonts w:ascii="Arial" w:eastAsia="Arial" w:hAnsi="Arial" w:cs="Arial"/>
          <w:sz w:val="22"/>
          <w:szCs w:val="22"/>
        </w:rPr>
        <w:t>phenotypic dimensions) phenotypic space (M) with each mutant having a location in this space (e.g. mutant 1 having a location (</w:t>
      </w:r>
      <m:oMath>
        <m:sSub>
          <m:sSubPr>
            <m:ctrlPr>
              <w:rPr>
                <w:rFonts w:ascii="Arial" w:eastAsia="Arial" w:hAnsi="Arial" w:cs="Arial"/>
                <w:sz w:val="22"/>
                <w:szCs w:val="22"/>
              </w:rPr>
            </m:ctrlPr>
          </m:sSubPr>
          <m:e>
            <m:r>
              <w:rPr>
                <w:rFonts w:ascii="Arial" w:eastAsia="Arial" w:hAnsi="Arial" w:cs="Arial"/>
                <w:sz w:val="22"/>
                <w:szCs w:val="22"/>
              </w:rPr>
              <m:t>m</m:t>
            </m:r>
          </m:e>
          <m:sub>
            <m:r>
              <w:rPr>
                <w:rFonts w:ascii="Arial" w:eastAsia="Arial" w:hAnsi="Arial" w:cs="Arial"/>
                <w:sz w:val="22"/>
                <w:szCs w:val="22"/>
              </w:rPr>
              <m:t>11</m:t>
            </m:r>
          </m:sub>
        </m:sSub>
        <m:r>
          <w:rPr>
            <w:rFonts w:ascii="Arial" w:eastAsia="Arial" w:hAnsi="Arial" w:cs="Arial"/>
            <w:sz w:val="22"/>
            <w:szCs w:val="22"/>
          </w:rPr>
          <m:t>,</m:t>
        </m:r>
        <m:sSub>
          <m:sSubPr>
            <m:ctrlPr>
              <w:rPr>
                <w:rFonts w:ascii="Arial" w:eastAsia="Arial" w:hAnsi="Arial" w:cs="Arial"/>
                <w:sz w:val="22"/>
                <w:szCs w:val="22"/>
              </w:rPr>
            </m:ctrlPr>
          </m:sSubPr>
          <m:e>
            <m:r>
              <w:rPr>
                <w:rFonts w:ascii="Arial" w:eastAsia="Arial" w:hAnsi="Arial" w:cs="Arial"/>
                <w:sz w:val="22"/>
                <w:szCs w:val="22"/>
              </w:rPr>
              <m:t>m</m:t>
            </m:r>
          </m:e>
          <m:sub>
            <m:r>
              <w:rPr>
                <w:rFonts w:ascii="Arial" w:eastAsia="Arial" w:hAnsi="Arial" w:cs="Arial"/>
                <w:sz w:val="22"/>
                <w:szCs w:val="22"/>
              </w:rPr>
              <m:t>12</m:t>
            </m:r>
          </m:sub>
        </m:sSub>
        <m:r>
          <w:rPr>
            <w:rFonts w:ascii="Arial" w:eastAsia="Arial" w:hAnsi="Arial" w:cs="Arial"/>
            <w:sz w:val="22"/>
            <w:szCs w:val="22"/>
          </w:rPr>
          <m:t>,</m:t>
        </m:r>
        <m:sSub>
          <m:sSubPr>
            <m:ctrlPr>
              <w:rPr>
                <w:rFonts w:ascii="Arial" w:eastAsia="Arial" w:hAnsi="Arial" w:cs="Arial"/>
                <w:sz w:val="22"/>
                <w:szCs w:val="22"/>
              </w:rPr>
            </m:ctrlPr>
          </m:sSubPr>
          <m:e>
            <m:r>
              <w:rPr>
                <w:rFonts w:ascii="Arial" w:eastAsia="Arial" w:hAnsi="Arial" w:cs="Arial"/>
                <w:sz w:val="22"/>
                <w:szCs w:val="22"/>
              </w:rPr>
              <m:t>m</m:t>
            </m:r>
          </m:e>
          <m:sub>
            <m:r>
              <w:rPr>
                <w:rFonts w:ascii="Arial" w:eastAsia="Arial" w:hAnsi="Arial" w:cs="Arial"/>
                <w:sz w:val="22"/>
                <w:szCs w:val="22"/>
              </w:rPr>
              <m:t>13</m:t>
            </m:r>
          </m:sub>
        </m:sSub>
        <m:r>
          <w:rPr>
            <w:rFonts w:ascii="Arial" w:eastAsia="Arial" w:hAnsi="Arial" w:cs="Arial"/>
            <w:sz w:val="22"/>
            <w:szCs w:val="22"/>
          </w:rPr>
          <m:t>,...,</m:t>
        </m:r>
        <m:sSub>
          <m:sSubPr>
            <m:ctrlPr>
              <w:rPr>
                <w:rFonts w:ascii="Arial" w:eastAsia="Arial" w:hAnsi="Arial" w:cs="Arial"/>
                <w:sz w:val="22"/>
                <w:szCs w:val="22"/>
              </w:rPr>
            </m:ctrlPr>
          </m:sSubPr>
          <m:e>
            <m:r>
              <w:rPr>
                <w:rFonts w:ascii="Arial" w:eastAsia="Arial" w:hAnsi="Arial" w:cs="Arial"/>
                <w:sz w:val="22"/>
                <w:szCs w:val="22"/>
              </w:rPr>
              <m:t>m</m:t>
            </m:r>
          </m:e>
          <m:sub>
            <m:r>
              <w:rPr>
                <w:rFonts w:ascii="Arial" w:eastAsia="Arial" w:hAnsi="Arial" w:cs="Arial"/>
                <w:sz w:val="22"/>
                <w:szCs w:val="22"/>
              </w:rPr>
              <m:t>1k</m:t>
            </m:r>
          </m:sub>
        </m:sSub>
      </m:oMath>
      <w:r>
        <w:rPr>
          <w:rFonts w:ascii="Arial" w:eastAsia="Arial" w:hAnsi="Arial" w:cs="Arial"/>
          <w:sz w:val="22"/>
          <w:szCs w:val="22"/>
        </w:rPr>
        <w:t xml:space="preserve">)). Each environment is represented as a point in multidimensional space (C) where the coordinates of each environment correspond to the importance (weight) of each of the </w:t>
      </w:r>
      <w:r>
        <w:rPr>
          <w:rFonts w:ascii="Arial" w:eastAsia="Arial" w:hAnsi="Arial" w:cs="Arial"/>
          <w:i/>
          <w:sz w:val="22"/>
          <w:szCs w:val="22"/>
        </w:rPr>
        <w:t>k</w:t>
      </w:r>
      <w:r>
        <w:rPr>
          <w:rFonts w:ascii="Arial" w:eastAsia="Arial" w:hAnsi="Arial" w:cs="Arial"/>
          <w:sz w:val="22"/>
          <w:szCs w:val="22"/>
        </w:rPr>
        <w:t xml:space="preserve"> phenotypic values for each mutant. The linear combination of a mutant’s phenotype and an environment's weights on the phenotypes determines the fitness of the mutant in the environment </w:t>
      </w:r>
      <w:r w:rsidR="000719B6">
        <w:rPr>
          <w:rFonts w:ascii="Arial" w:eastAsia="Arial" w:hAnsi="Arial" w:cs="Arial"/>
          <w:sz w:val="22"/>
          <w:szCs w:val="22"/>
        </w:rPr>
        <w:t xml:space="preserve">and is given by </w:t>
      </w:r>
      <m:oMath>
        <m:sSub>
          <m:sSubPr>
            <m:ctrlPr>
              <w:rPr>
                <w:rFonts w:ascii="Arial" w:eastAsia="Arial" w:hAnsi="Arial" w:cs="Arial"/>
                <w:sz w:val="22"/>
                <w:szCs w:val="22"/>
              </w:rPr>
            </m:ctrlPr>
          </m:sSubPr>
          <m:e>
            <m:r>
              <w:rPr>
                <w:rFonts w:ascii="Arial" w:eastAsia="Arial" w:hAnsi="Arial" w:cs="Arial"/>
                <w:sz w:val="22"/>
                <w:szCs w:val="22"/>
              </w:rPr>
              <m:t>f</m:t>
            </m:r>
          </m:e>
          <m:sub>
            <m:r>
              <w:rPr>
                <w:rFonts w:ascii="Arial" w:eastAsia="Arial" w:hAnsi="Arial" w:cs="Arial"/>
                <w:sz w:val="22"/>
                <w:szCs w:val="22"/>
              </w:rPr>
              <m:t>ij</m:t>
            </m:r>
          </m:sub>
        </m:sSub>
        <m:r>
          <w:rPr>
            <w:rFonts w:ascii="Arial" w:eastAsia="Arial" w:hAnsi="Arial" w:cs="Arial"/>
            <w:sz w:val="22"/>
            <w:szCs w:val="22"/>
          </w:rPr>
          <m:t>=</m:t>
        </m:r>
        <m:sSub>
          <m:sSubPr>
            <m:ctrlPr>
              <w:rPr>
                <w:rFonts w:ascii="Arial" w:eastAsia="Arial" w:hAnsi="Arial" w:cs="Arial"/>
                <w:sz w:val="22"/>
                <w:szCs w:val="22"/>
              </w:rPr>
            </m:ctrlPr>
          </m:sSubPr>
          <m:e>
            <m:r>
              <w:rPr>
                <w:rFonts w:ascii="Arial" w:eastAsia="Arial" w:hAnsi="Arial" w:cs="Arial"/>
                <w:sz w:val="22"/>
                <w:szCs w:val="22"/>
              </w:rPr>
              <m:t>m</m:t>
            </m:r>
          </m:e>
          <m:sub>
            <m:r>
              <w:rPr>
                <w:rFonts w:ascii="Arial" w:eastAsia="Arial" w:hAnsi="Arial" w:cs="Arial"/>
                <w:sz w:val="22"/>
                <w:szCs w:val="22"/>
              </w:rPr>
              <m:t>i1</m:t>
            </m:r>
          </m:sub>
        </m:sSub>
        <m:sSub>
          <m:sSubPr>
            <m:ctrlPr>
              <w:rPr>
                <w:rFonts w:ascii="Arial" w:eastAsia="Arial" w:hAnsi="Arial" w:cs="Arial"/>
                <w:sz w:val="22"/>
                <w:szCs w:val="22"/>
              </w:rPr>
            </m:ctrlPr>
          </m:sSubPr>
          <m:e>
            <m:r>
              <w:rPr>
                <w:rFonts w:ascii="Arial" w:eastAsia="Arial" w:hAnsi="Arial" w:cs="Arial"/>
                <w:sz w:val="22"/>
                <w:szCs w:val="22"/>
              </w:rPr>
              <m:t>c</m:t>
            </m:r>
          </m:e>
          <m:sub>
            <m:r>
              <w:rPr>
                <w:rFonts w:ascii="Arial" w:eastAsia="Arial" w:hAnsi="Arial" w:cs="Arial"/>
                <w:sz w:val="22"/>
                <w:szCs w:val="22"/>
              </w:rPr>
              <m:t>1j</m:t>
            </m:r>
          </m:sub>
        </m:sSub>
        <m:r>
          <w:rPr>
            <w:rFonts w:ascii="Arial" w:eastAsia="Arial" w:hAnsi="Arial" w:cs="Arial"/>
            <w:sz w:val="22"/>
            <w:szCs w:val="22"/>
          </w:rPr>
          <m:t>+</m:t>
        </m:r>
        <m:sSub>
          <m:sSubPr>
            <m:ctrlPr>
              <w:rPr>
                <w:rFonts w:ascii="Arial" w:eastAsia="Arial" w:hAnsi="Arial" w:cs="Arial"/>
                <w:sz w:val="22"/>
                <w:szCs w:val="22"/>
              </w:rPr>
            </m:ctrlPr>
          </m:sSubPr>
          <m:e>
            <m:r>
              <w:rPr>
                <w:rFonts w:ascii="Arial" w:eastAsia="Arial" w:hAnsi="Arial" w:cs="Arial"/>
                <w:sz w:val="22"/>
                <w:szCs w:val="22"/>
              </w:rPr>
              <m:t>m</m:t>
            </m:r>
          </m:e>
          <m:sub>
            <m:r>
              <w:rPr>
                <w:rFonts w:ascii="Arial" w:eastAsia="Arial" w:hAnsi="Arial" w:cs="Arial"/>
                <w:sz w:val="22"/>
                <w:szCs w:val="22"/>
              </w:rPr>
              <m:t>i2</m:t>
            </m:r>
          </m:sub>
        </m:sSub>
        <m:sSub>
          <m:sSubPr>
            <m:ctrlPr>
              <w:rPr>
                <w:rFonts w:ascii="Arial" w:eastAsia="Arial" w:hAnsi="Arial" w:cs="Arial"/>
                <w:sz w:val="22"/>
                <w:szCs w:val="22"/>
              </w:rPr>
            </m:ctrlPr>
          </m:sSubPr>
          <m:e>
            <m:r>
              <w:rPr>
                <w:rFonts w:ascii="Arial" w:eastAsia="Arial" w:hAnsi="Arial" w:cs="Arial"/>
                <w:sz w:val="22"/>
                <w:szCs w:val="22"/>
              </w:rPr>
              <m:t>c</m:t>
            </m:r>
          </m:e>
          <m:sub>
            <m:r>
              <w:rPr>
                <w:rFonts w:ascii="Arial" w:eastAsia="Arial" w:hAnsi="Arial" w:cs="Arial"/>
                <w:sz w:val="22"/>
                <w:szCs w:val="22"/>
              </w:rPr>
              <m:t>2j</m:t>
            </m:r>
          </m:sub>
        </m:sSub>
        <m:r>
          <w:rPr>
            <w:rFonts w:ascii="Arial" w:eastAsia="Arial" w:hAnsi="Arial" w:cs="Arial"/>
            <w:sz w:val="22"/>
            <w:szCs w:val="22"/>
          </w:rPr>
          <m:t>+</m:t>
        </m:r>
        <m:sSub>
          <m:sSubPr>
            <m:ctrlPr>
              <w:rPr>
                <w:rFonts w:ascii="Arial" w:eastAsia="Arial" w:hAnsi="Arial" w:cs="Arial"/>
                <w:sz w:val="22"/>
                <w:szCs w:val="22"/>
              </w:rPr>
            </m:ctrlPr>
          </m:sSubPr>
          <m:e>
            <m:r>
              <w:rPr>
                <w:rFonts w:ascii="Arial" w:eastAsia="Arial" w:hAnsi="Arial" w:cs="Arial"/>
                <w:sz w:val="22"/>
                <w:szCs w:val="22"/>
              </w:rPr>
              <m:t>m</m:t>
            </m:r>
          </m:e>
          <m:sub>
            <m:r>
              <w:rPr>
                <w:rFonts w:ascii="Arial" w:eastAsia="Arial" w:hAnsi="Arial" w:cs="Arial"/>
                <w:sz w:val="22"/>
                <w:szCs w:val="22"/>
              </w:rPr>
              <m:t>i3</m:t>
            </m:r>
          </m:sub>
        </m:sSub>
        <m:sSub>
          <m:sSubPr>
            <m:ctrlPr>
              <w:rPr>
                <w:rFonts w:ascii="Arial" w:eastAsia="Arial" w:hAnsi="Arial" w:cs="Arial"/>
                <w:sz w:val="22"/>
                <w:szCs w:val="22"/>
              </w:rPr>
            </m:ctrlPr>
          </m:sSubPr>
          <m:e>
            <m:r>
              <w:rPr>
                <w:rFonts w:ascii="Arial" w:eastAsia="Arial" w:hAnsi="Arial" w:cs="Arial"/>
                <w:sz w:val="22"/>
                <w:szCs w:val="22"/>
              </w:rPr>
              <m:t>c</m:t>
            </m:r>
          </m:e>
          <m:sub>
            <m:r>
              <w:rPr>
                <w:rFonts w:ascii="Arial" w:eastAsia="Arial" w:hAnsi="Arial" w:cs="Arial"/>
                <w:sz w:val="22"/>
                <w:szCs w:val="22"/>
              </w:rPr>
              <m:t>3j</m:t>
            </m:r>
          </m:sub>
        </m:sSub>
        <m:r>
          <w:rPr>
            <w:rFonts w:ascii="Arial" w:eastAsia="Arial" w:hAnsi="Arial" w:cs="Arial"/>
            <w:sz w:val="22"/>
            <w:szCs w:val="22"/>
          </w:rPr>
          <m:t>+...+</m:t>
        </m:r>
        <m:sSub>
          <m:sSubPr>
            <m:ctrlPr>
              <w:rPr>
                <w:rFonts w:ascii="Arial" w:eastAsia="Arial" w:hAnsi="Arial" w:cs="Arial"/>
                <w:sz w:val="22"/>
                <w:szCs w:val="22"/>
              </w:rPr>
            </m:ctrlPr>
          </m:sSubPr>
          <m:e>
            <m:r>
              <w:rPr>
                <w:rFonts w:ascii="Arial" w:eastAsia="Arial" w:hAnsi="Arial" w:cs="Arial"/>
                <w:sz w:val="22"/>
                <w:szCs w:val="22"/>
              </w:rPr>
              <m:t>m</m:t>
            </m:r>
          </m:e>
          <m:sub>
            <m:r>
              <w:rPr>
                <w:rFonts w:ascii="Arial" w:eastAsia="Arial" w:hAnsi="Arial" w:cs="Arial"/>
                <w:sz w:val="22"/>
                <w:szCs w:val="22"/>
              </w:rPr>
              <m:t>ik</m:t>
            </m:r>
          </m:sub>
        </m:sSub>
        <m:sSub>
          <m:sSubPr>
            <m:ctrlPr>
              <w:rPr>
                <w:rFonts w:ascii="Arial" w:eastAsia="Arial" w:hAnsi="Arial" w:cs="Arial"/>
                <w:sz w:val="22"/>
                <w:szCs w:val="22"/>
              </w:rPr>
            </m:ctrlPr>
          </m:sSubPr>
          <m:e>
            <m:r>
              <w:rPr>
                <w:rFonts w:ascii="Arial" w:eastAsia="Arial" w:hAnsi="Arial" w:cs="Arial"/>
                <w:sz w:val="22"/>
                <w:szCs w:val="22"/>
              </w:rPr>
              <m:t>c</m:t>
            </m:r>
          </m:e>
          <m:sub>
            <m:r>
              <w:rPr>
                <w:rFonts w:ascii="Arial" w:eastAsia="Arial" w:hAnsi="Arial" w:cs="Arial"/>
                <w:sz w:val="22"/>
                <w:szCs w:val="22"/>
              </w:rPr>
              <m:t>kj</m:t>
            </m:r>
          </m:sub>
        </m:sSub>
      </m:oMath>
      <w:r>
        <w:rPr>
          <w:rFonts w:ascii="Arial" w:eastAsia="Arial" w:hAnsi="Arial" w:cs="Arial"/>
          <w:sz w:val="22"/>
          <w:szCs w:val="22"/>
        </w:rPr>
        <w:t>.</w:t>
      </w:r>
    </w:p>
    <w:p w:rsidR="00642D47" w:rsidRDefault="00642D47">
      <w:pPr>
        <w:rPr>
          <w:ins w:id="92" w:author="Grant Kinsler" w:date="2020-03-26T16:16:00Z"/>
          <w:rFonts w:ascii="Arial" w:eastAsia="Arial" w:hAnsi="Arial" w:cs="Arial"/>
          <w:color w:val="FF0000"/>
          <w:sz w:val="22"/>
          <w:szCs w:val="22"/>
        </w:rPr>
      </w:pPr>
      <w:ins w:id="93" w:author="Grant Kinsler" w:date="2020-03-26T16:15:00Z">
        <w:r>
          <w:rPr>
            <w:rFonts w:ascii="Arial" w:eastAsia="Arial" w:hAnsi="Arial" w:cs="Arial"/>
            <w:color w:val="FF0000"/>
            <w:sz w:val="22"/>
            <w:szCs w:val="22"/>
          </w:rPr>
          <w:t>Environment = condition – make this clear…</w:t>
        </w:r>
      </w:ins>
      <w:ins w:id="94" w:author="Grant Kinsler" w:date="2020-03-26T16:16:00Z">
        <w:r w:rsidR="00641CE5">
          <w:rPr>
            <w:rFonts w:ascii="Arial" w:eastAsia="Arial" w:hAnsi="Arial" w:cs="Arial"/>
            <w:color w:val="FF0000"/>
            <w:sz w:val="22"/>
            <w:szCs w:val="22"/>
          </w:rPr>
          <w:t xml:space="preserve"> </w:t>
        </w:r>
      </w:ins>
    </w:p>
    <w:p w:rsidR="00641CE5" w:rsidRDefault="00641CE5">
      <w:pPr>
        <w:rPr>
          <w:ins w:id="95" w:author="Grant Kinsler" w:date="2020-03-26T16:18:00Z"/>
          <w:rFonts w:ascii="Arial" w:eastAsia="Arial" w:hAnsi="Arial" w:cs="Arial"/>
          <w:color w:val="FF0000"/>
          <w:sz w:val="22"/>
          <w:szCs w:val="22"/>
        </w:rPr>
      </w:pPr>
      <w:ins w:id="96" w:author="Grant Kinsler" w:date="2020-03-26T16:16:00Z">
        <w:r>
          <w:rPr>
            <w:rFonts w:ascii="Arial" w:eastAsia="Arial" w:hAnsi="Arial" w:cs="Arial"/>
            <w:color w:val="FF0000"/>
            <w:sz w:val="22"/>
            <w:szCs w:val="22"/>
          </w:rPr>
          <w:t>This whole equation thing was totally missed – they didn’t understand this at all.</w:t>
        </w:r>
      </w:ins>
    </w:p>
    <w:p w:rsidR="00641CE5" w:rsidRDefault="00641CE5">
      <w:pPr>
        <w:rPr>
          <w:ins w:id="97" w:author="Grant Kinsler" w:date="2020-03-26T16:19:00Z"/>
          <w:rFonts w:ascii="Arial" w:eastAsia="Arial" w:hAnsi="Arial" w:cs="Arial"/>
          <w:color w:val="FF0000"/>
          <w:sz w:val="22"/>
          <w:szCs w:val="22"/>
        </w:rPr>
      </w:pPr>
      <w:ins w:id="98" w:author="Grant Kinsler" w:date="2020-03-26T16:19:00Z">
        <w:r>
          <w:rPr>
            <w:rFonts w:ascii="Arial" w:eastAsia="Arial" w:hAnsi="Arial" w:cs="Arial"/>
            <w:color w:val="FF0000"/>
            <w:sz w:val="22"/>
            <w:szCs w:val="22"/>
          </w:rPr>
          <w:t>4x4 for both of them is confusing…</w:t>
        </w:r>
      </w:ins>
    </w:p>
    <w:p w:rsidR="00641CE5" w:rsidRDefault="00641CE5">
      <w:pPr>
        <w:rPr>
          <w:ins w:id="99" w:author="Grant Kinsler" w:date="2020-03-26T16:48:00Z"/>
          <w:rFonts w:ascii="Arial" w:eastAsia="Arial" w:hAnsi="Arial" w:cs="Arial"/>
          <w:color w:val="FF0000"/>
          <w:sz w:val="22"/>
          <w:szCs w:val="22"/>
        </w:rPr>
      </w:pPr>
      <w:ins w:id="100" w:author="Grant Kinsler" w:date="2020-03-26T16:19:00Z">
        <w:r>
          <w:rPr>
            <w:rFonts w:ascii="Arial" w:eastAsia="Arial" w:hAnsi="Arial" w:cs="Arial"/>
            <w:color w:val="FF0000"/>
            <w:sz w:val="22"/>
            <w:szCs w:val="22"/>
          </w:rPr>
          <w:t>Importance of all the phenotype IS independent of the environm</w:t>
        </w:r>
      </w:ins>
      <w:ins w:id="101" w:author="Grant Kinsler" w:date="2020-03-26T16:20:00Z">
        <w:r>
          <w:rPr>
            <w:rFonts w:ascii="Arial" w:eastAsia="Arial" w:hAnsi="Arial" w:cs="Arial"/>
            <w:color w:val="FF0000"/>
            <w:sz w:val="22"/>
            <w:szCs w:val="22"/>
          </w:rPr>
          <w:t>ent</w:t>
        </w:r>
      </w:ins>
    </w:p>
    <w:p w:rsidR="00F02145" w:rsidRDefault="00F02145">
      <w:pPr>
        <w:rPr>
          <w:ins w:id="102" w:author="Grant Kinsler" w:date="2020-03-26T16:48:00Z"/>
          <w:rFonts w:ascii="Arial" w:eastAsia="Arial" w:hAnsi="Arial" w:cs="Arial"/>
          <w:color w:val="FF0000"/>
          <w:sz w:val="22"/>
          <w:szCs w:val="22"/>
        </w:rPr>
      </w:pPr>
    </w:p>
    <w:p w:rsidR="00F02145" w:rsidRDefault="00F02145">
      <w:pPr>
        <w:rPr>
          <w:ins w:id="103" w:author="Grant Kinsler" w:date="2020-03-26T16:20:00Z"/>
          <w:rFonts w:ascii="Arial" w:eastAsia="Arial" w:hAnsi="Arial" w:cs="Arial"/>
          <w:color w:val="FF0000"/>
          <w:sz w:val="22"/>
          <w:szCs w:val="22"/>
        </w:rPr>
      </w:pPr>
      <w:ins w:id="104" w:author="Grant Kinsler" w:date="2020-03-26T16:48:00Z">
        <w:r>
          <w:rPr>
            <w:rFonts w:ascii="Arial" w:eastAsia="Arial" w:hAnsi="Arial" w:cs="Arial"/>
            <w:color w:val="FF0000"/>
            <w:sz w:val="22"/>
            <w:szCs w:val="22"/>
          </w:rPr>
          <w:t>TOO much SVD early on??</w:t>
        </w:r>
      </w:ins>
    </w:p>
    <w:p w:rsidR="00641CE5" w:rsidRDefault="00641CE5">
      <w:pPr>
        <w:rPr>
          <w:ins w:id="105" w:author="Grant Kinsler" w:date="2020-03-26T16:24:00Z"/>
          <w:rFonts w:ascii="Arial" w:eastAsia="Arial" w:hAnsi="Arial" w:cs="Arial"/>
          <w:color w:val="FF0000"/>
          <w:sz w:val="22"/>
          <w:szCs w:val="22"/>
        </w:rPr>
      </w:pPr>
    </w:p>
    <w:p w:rsidR="00641CE5" w:rsidRDefault="00641CE5">
      <w:pPr>
        <w:rPr>
          <w:ins w:id="106" w:author="Grant Kinsler" w:date="2020-03-26T16:24:00Z"/>
          <w:rFonts w:ascii="Arial" w:eastAsia="Arial" w:hAnsi="Arial" w:cs="Arial"/>
          <w:color w:val="FF0000"/>
          <w:sz w:val="22"/>
          <w:szCs w:val="22"/>
        </w:rPr>
      </w:pPr>
      <w:ins w:id="107" w:author="Grant Kinsler" w:date="2020-03-26T16:24:00Z">
        <w:r>
          <w:rPr>
            <w:rFonts w:ascii="Arial" w:eastAsia="Arial" w:hAnsi="Arial" w:cs="Arial"/>
            <w:color w:val="FF0000"/>
            <w:sz w:val="22"/>
            <w:szCs w:val="22"/>
          </w:rPr>
          <w:t>k &lt;&lt; number of variables.</w:t>
        </w:r>
      </w:ins>
    </w:p>
    <w:p w:rsidR="00641CE5" w:rsidRDefault="00641CE5">
      <w:pPr>
        <w:rPr>
          <w:ins w:id="108" w:author="Grant Kinsler" w:date="2020-03-26T16:20:00Z"/>
          <w:rFonts w:ascii="Arial" w:eastAsia="Arial" w:hAnsi="Arial" w:cs="Arial"/>
          <w:color w:val="FF0000"/>
          <w:sz w:val="22"/>
          <w:szCs w:val="22"/>
        </w:rPr>
      </w:pPr>
    </w:p>
    <w:p w:rsidR="00641CE5" w:rsidRDefault="00641CE5">
      <w:pPr>
        <w:rPr>
          <w:ins w:id="109" w:author="Grant Kinsler" w:date="2020-03-26T16:21:00Z"/>
          <w:rFonts w:ascii="Arial" w:eastAsia="Arial" w:hAnsi="Arial" w:cs="Arial"/>
          <w:color w:val="FF0000"/>
          <w:sz w:val="22"/>
          <w:szCs w:val="22"/>
        </w:rPr>
      </w:pPr>
      <w:ins w:id="110" w:author="Grant Kinsler" w:date="2020-03-26T16:20:00Z">
        <w:r>
          <w:rPr>
            <w:rFonts w:ascii="Arial" w:eastAsia="Arial" w:hAnsi="Arial" w:cs="Arial"/>
            <w:color w:val="FF0000"/>
            <w:sz w:val="22"/>
            <w:szCs w:val="22"/>
          </w:rPr>
          <w:t>SVD technically DOES have the singular values… so that ends up being confusing in Fig 1B.</w:t>
        </w:r>
      </w:ins>
    </w:p>
    <w:p w:rsidR="00641CE5" w:rsidRDefault="00641CE5">
      <w:pPr>
        <w:rPr>
          <w:ins w:id="111" w:author="Grant Kinsler" w:date="2020-03-26T16:21:00Z"/>
          <w:rFonts w:ascii="Arial" w:eastAsia="Arial" w:hAnsi="Arial" w:cs="Arial"/>
          <w:color w:val="FF0000"/>
          <w:sz w:val="22"/>
          <w:szCs w:val="22"/>
        </w:rPr>
      </w:pPr>
    </w:p>
    <w:p w:rsidR="00641CE5" w:rsidRDefault="00641CE5">
      <w:pPr>
        <w:rPr>
          <w:ins w:id="112" w:author="Grant Kinsler" w:date="2020-03-26T17:29:00Z"/>
          <w:rFonts w:ascii="Arial" w:eastAsia="Arial" w:hAnsi="Arial" w:cs="Arial"/>
          <w:color w:val="FF0000"/>
          <w:sz w:val="22"/>
          <w:szCs w:val="22"/>
        </w:rPr>
      </w:pPr>
      <w:ins w:id="113" w:author="Grant Kinsler" w:date="2020-03-26T16:21:00Z">
        <w:r>
          <w:rPr>
            <w:rFonts w:ascii="Arial" w:eastAsia="Arial" w:hAnsi="Arial" w:cs="Arial"/>
            <w:color w:val="FF0000"/>
            <w:sz w:val="22"/>
            <w:szCs w:val="22"/>
          </w:rPr>
          <w:t>Are the phenotypes actually representative of “measurable” phenoty</w:t>
        </w:r>
      </w:ins>
      <w:ins w:id="114" w:author="Grant Kinsler" w:date="2020-03-26T16:22:00Z">
        <w:r>
          <w:rPr>
            <w:rFonts w:ascii="Arial" w:eastAsia="Arial" w:hAnsi="Arial" w:cs="Arial"/>
            <w:color w:val="FF0000"/>
            <w:sz w:val="22"/>
            <w:szCs w:val="22"/>
          </w:rPr>
          <w:t>pes?</w:t>
        </w:r>
      </w:ins>
    </w:p>
    <w:p w:rsidR="0012429F" w:rsidRDefault="0012429F">
      <w:pPr>
        <w:rPr>
          <w:ins w:id="115" w:author="Grant Kinsler" w:date="2020-03-26T17:29:00Z"/>
          <w:rFonts w:ascii="Arial" w:eastAsia="Arial" w:hAnsi="Arial" w:cs="Arial"/>
          <w:color w:val="FF0000"/>
          <w:sz w:val="22"/>
          <w:szCs w:val="22"/>
        </w:rPr>
      </w:pPr>
    </w:p>
    <w:p w:rsidR="0012429F" w:rsidRDefault="0012429F">
      <w:pPr>
        <w:rPr>
          <w:ins w:id="116" w:author="Grant Kinsler" w:date="2020-03-26T17:30:00Z"/>
          <w:rFonts w:ascii="Arial" w:eastAsia="Arial" w:hAnsi="Arial" w:cs="Arial"/>
          <w:color w:val="FF0000"/>
          <w:sz w:val="22"/>
          <w:szCs w:val="22"/>
        </w:rPr>
      </w:pPr>
      <w:ins w:id="117" w:author="Grant Kinsler" w:date="2020-03-26T17:29:00Z">
        <w:r>
          <w:rPr>
            <w:rFonts w:ascii="Arial" w:eastAsia="Arial" w:hAnsi="Arial" w:cs="Arial"/>
            <w:color w:val="FF0000"/>
            <w:sz w:val="22"/>
            <w:szCs w:val="22"/>
          </w:rPr>
          <w:t>Chris has a lot of thoughts about the introduction…</w:t>
        </w:r>
      </w:ins>
      <w:ins w:id="118" w:author="Grant Kinsler" w:date="2020-03-26T17:30:00Z">
        <w:r>
          <w:rPr>
            <w:rFonts w:ascii="Arial" w:eastAsia="Arial" w:hAnsi="Arial" w:cs="Arial"/>
            <w:color w:val="FF0000"/>
            <w:sz w:val="22"/>
            <w:szCs w:val="22"/>
          </w:rPr>
          <w:t xml:space="preserve"> it’s a “mindfuck”</w:t>
        </w:r>
      </w:ins>
    </w:p>
    <w:p w:rsidR="00DE7E5E" w:rsidRDefault="00DE7E5E">
      <w:pPr>
        <w:rPr>
          <w:ins w:id="119" w:author="Grant Kinsler" w:date="2020-03-26T18:04:00Z"/>
          <w:rFonts w:ascii="Arial" w:eastAsia="Arial" w:hAnsi="Arial" w:cs="Arial"/>
          <w:color w:val="FF0000"/>
          <w:sz w:val="22"/>
          <w:szCs w:val="22"/>
        </w:rPr>
      </w:pPr>
      <w:ins w:id="120" w:author="Grant Kinsler" w:date="2020-03-26T17:30:00Z">
        <w:r>
          <w:rPr>
            <w:rFonts w:ascii="Arial" w:eastAsia="Arial" w:hAnsi="Arial" w:cs="Arial"/>
            <w:color w:val="FF0000"/>
            <w:sz w:val="22"/>
            <w:szCs w:val="22"/>
          </w:rPr>
          <w:t>Need</w:t>
        </w:r>
      </w:ins>
      <w:ins w:id="121" w:author="Grant Kinsler" w:date="2020-03-26T17:31:00Z">
        <w:r>
          <w:rPr>
            <w:rFonts w:ascii="Arial" w:eastAsia="Arial" w:hAnsi="Arial" w:cs="Arial"/>
            <w:color w:val="FF0000"/>
            <w:sz w:val="22"/>
            <w:szCs w:val="22"/>
          </w:rPr>
          <w:t>s work…</w:t>
        </w:r>
      </w:ins>
    </w:p>
    <w:p w:rsidR="001A572E" w:rsidRDefault="001A572E">
      <w:pPr>
        <w:rPr>
          <w:ins w:id="122" w:author="Grant Kinsler" w:date="2020-03-26T18:04:00Z"/>
          <w:rFonts w:ascii="Arial" w:eastAsia="Arial" w:hAnsi="Arial" w:cs="Arial"/>
          <w:color w:val="FF0000"/>
          <w:sz w:val="22"/>
          <w:szCs w:val="22"/>
        </w:rPr>
      </w:pPr>
    </w:p>
    <w:p w:rsidR="001A572E" w:rsidRDefault="00B653D5">
      <w:pPr>
        <w:rPr>
          <w:ins w:id="123" w:author="Grant Kinsler" w:date="2020-03-26T18:11:00Z"/>
          <w:rFonts w:ascii="Arial" w:eastAsia="Arial" w:hAnsi="Arial" w:cs="Arial"/>
          <w:color w:val="FF0000"/>
          <w:sz w:val="22"/>
          <w:szCs w:val="22"/>
        </w:rPr>
      </w:pPr>
      <w:ins w:id="124" w:author="Grant Kinsler" w:date="2020-03-26T18:05:00Z">
        <w:r>
          <w:rPr>
            <w:rFonts w:ascii="Arial" w:eastAsia="Arial" w:hAnsi="Arial" w:cs="Arial"/>
            <w:color w:val="FF0000"/>
            <w:sz w:val="22"/>
            <w:szCs w:val="22"/>
          </w:rPr>
          <w:t xml:space="preserve">Best way to </w:t>
        </w:r>
      </w:ins>
      <w:ins w:id="125" w:author="Grant Kinsler" w:date="2020-03-26T18:11:00Z">
        <w:r>
          <w:rPr>
            <w:rFonts w:ascii="Arial" w:eastAsia="Arial" w:hAnsi="Arial" w:cs="Arial"/>
            <w:color w:val="FF0000"/>
            <w:sz w:val="22"/>
            <w:szCs w:val="22"/>
          </w:rPr>
          <w:t>restructure</w:t>
        </w:r>
      </w:ins>
    </w:p>
    <w:p w:rsidR="00B653D5" w:rsidRDefault="00B653D5">
      <w:pPr>
        <w:rPr>
          <w:ins w:id="126" w:author="Grant Kinsler" w:date="2020-03-26T18:11:00Z"/>
          <w:rFonts w:ascii="Arial" w:eastAsia="Arial" w:hAnsi="Arial" w:cs="Arial"/>
          <w:color w:val="FF0000"/>
          <w:sz w:val="22"/>
          <w:szCs w:val="22"/>
        </w:rPr>
      </w:pPr>
    </w:p>
    <w:p w:rsidR="00B653D5" w:rsidRDefault="00B653D5">
      <w:pPr>
        <w:rPr>
          <w:ins w:id="127" w:author="Grant Kinsler" w:date="2020-03-26T18:11:00Z"/>
          <w:rFonts w:ascii="Arial" w:eastAsia="Arial" w:hAnsi="Arial" w:cs="Arial"/>
          <w:color w:val="FF0000"/>
          <w:sz w:val="22"/>
          <w:szCs w:val="22"/>
        </w:rPr>
      </w:pPr>
    </w:p>
    <w:p w:rsidR="00B653D5" w:rsidRDefault="00B653D5">
      <w:pPr>
        <w:rPr>
          <w:ins w:id="128" w:author="Grant Kinsler" w:date="2020-03-26T18:12:00Z"/>
          <w:rFonts w:ascii="Arial" w:eastAsia="Arial" w:hAnsi="Arial" w:cs="Arial"/>
          <w:color w:val="FF0000"/>
          <w:sz w:val="22"/>
          <w:szCs w:val="22"/>
        </w:rPr>
      </w:pPr>
      <w:ins w:id="129" w:author="Grant Kinsler" w:date="2020-03-26T18:11:00Z">
        <w:r>
          <w:rPr>
            <w:rFonts w:ascii="Arial" w:eastAsia="Arial" w:hAnsi="Arial" w:cs="Arial"/>
            <w:color w:val="FF0000"/>
            <w:sz w:val="22"/>
            <w:szCs w:val="22"/>
          </w:rPr>
          <w:t>Logic flow of the intro wa</w:t>
        </w:r>
      </w:ins>
      <w:ins w:id="130" w:author="Grant Kinsler" w:date="2020-03-26T18:12:00Z">
        <w:r>
          <w:rPr>
            <w:rFonts w:ascii="Arial" w:eastAsia="Arial" w:hAnsi="Arial" w:cs="Arial"/>
            <w:color w:val="FF0000"/>
            <w:sz w:val="22"/>
            <w:szCs w:val="22"/>
          </w:rPr>
          <w:t>sn’t clear and didn’t set up the punchline correctly…</w:t>
        </w:r>
      </w:ins>
    </w:p>
    <w:p w:rsidR="00B653D5" w:rsidRDefault="00B653D5">
      <w:pPr>
        <w:rPr>
          <w:ins w:id="131" w:author="Grant Kinsler" w:date="2020-03-26T18:12:00Z"/>
          <w:rFonts w:ascii="Arial" w:eastAsia="Arial" w:hAnsi="Arial" w:cs="Arial"/>
          <w:color w:val="FF0000"/>
          <w:sz w:val="22"/>
          <w:szCs w:val="22"/>
        </w:rPr>
      </w:pPr>
    </w:p>
    <w:p w:rsidR="00B653D5" w:rsidRDefault="00B653D5">
      <w:pPr>
        <w:rPr>
          <w:ins w:id="132" w:author="Grant Kinsler" w:date="2020-03-26T18:13:00Z"/>
          <w:rFonts w:ascii="Arial" w:eastAsia="Arial" w:hAnsi="Arial" w:cs="Arial"/>
          <w:color w:val="FF0000"/>
          <w:sz w:val="22"/>
          <w:szCs w:val="22"/>
        </w:rPr>
      </w:pPr>
      <w:ins w:id="133" w:author="Grant Kinsler" w:date="2020-03-26T18:12:00Z">
        <w:r>
          <w:rPr>
            <w:rFonts w:ascii="Arial" w:eastAsia="Arial" w:hAnsi="Arial" w:cs="Arial"/>
            <w:color w:val="FF0000"/>
            <w:sz w:val="22"/>
            <w:szCs w:val="22"/>
          </w:rPr>
          <w:t>Some people didn’t necessarily get the bit tak</w:t>
        </w:r>
      </w:ins>
      <w:ins w:id="134" w:author="Grant Kinsler" w:date="2020-03-26T18:13:00Z">
        <w:r>
          <w:rPr>
            <w:rFonts w:ascii="Arial" w:eastAsia="Arial" w:hAnsi="Arial" w:cs="Arial"/>
            <w:color w:val="FF0000"/>
            <w:sz w:val="22"/>
            <w:szCs w:val="22"/>
          </w:rPr>
          <w:t xml:space="preserve">eaway.. </w:t>
        </w:r>
      </w:ins>
    </w:p>
    <w:p w:rsidR="00B653D5" w:rsidRDefault="00B653D5">
      <w:pPr>
        <w:rPr>
          <w:ins w:id="135" w:author="Grant Kinsler" w:date="2020-03-26T18:13:00Z"/>
          <w:rFonts w:ascii="Arial" w:eastAsia="Arial" w:hAnsi="Arial" w:cs="Arial"/>
          <w:color w:val="FF0000"/>
          <w:sz w:val="22"/>
          <w:szCs w:val="22"/>
        </w:rPr>
      </w:pPr>
    </w:p>
    <w:p w:rsidR="00B653D5" w:rsidRDefault="00B653D5">
      <w:pPr>
        <w:rPr>
          <w:ins w:id="136" w:author="Grant Kinsler" w:date="2020-03-26T17:30:00Z"/>
          <w:rFonts w:ascii="Arial" w:eastAsia="Arial" w:hAnsi="Arial" w:cs="Arial"/>
          <w:color w:val="FF0000"/>
          <w:sz w:val="22"/>
          <w:szCs w:val="22"/>
        </w:rPr>
      </w:pPr>
    </w:p>
    <w:p w:rsidR="0012429F" w:rsidRDefault="0012429F">
      <w:pPr>
        <w:rPr>
          <w:ins w:id="137" w:author="Grant Kinsler" w:date="2020-03-26T17:31:00Z"/>
          <w:rFonts w:ascii="Arial" w:eastAsia="Arial" w:hAnsi="Arial" w:cs="Arial"/>
          <w:color w:val="FF0000"/>
          <w:sz w:val="22"/>
          <w:szCs w:val="22"/>
        </w:rPr>
      </w:pPr>
    </w:p>
    <w:p w:rsidR="00DE7E5E" w:rsidRDefault="00DE7E5E">
      <w:pPr>
        <w:rPr>
          <w:ins w:id="138" w:author="Grant Kinsler" w:date="2020-03-26T17:29:00Z"/>
          <w:rFonts w:ascii="Arial" w:eastAsia="Arial" w:hAnsi="Arial" w:cs="Arial"/>
          <w:color w:val="FF0000"/>
          <w:sz w:val="22"/>
          <w:szCs w:val="22"/>
        </w:rPr>
      </w:pPr>
    </w:p>
    <w:p w:rsidR="0012429F" w:rsidRDefault="0012429F">
      <w:pPr>
        <w:rPr>
          <w:ins w:id="139" w:author="Grant Kinsler" w:date="2020-03-26T17:29:00Z"/>
          <w:rFonts w:ascii="Arial" w:eastAsia="Arial" w:hAnsi="Arial" w:cs="Arial"/>
          <w:color w:val="FF0000"/>
          <w:sz w:val="22"/>
          <w:szCs w:val="22"/>
        </w:rPr>
      </w:pPr>
    </w:p>
    <w:p w:rsidR="0012429F" w:rsidRDefault="0012429F">
      <w:pPr>
        <w:rPr>
          <w:ins w:id="140" w:author="Grant Kinsler" w:date="2020-03-26T16:22:00Z"/>
          <w:rFonts w:ascii="Arial" w:eastAsia="Arial" w:hAnsi="Arial" w:cs="Arial"/>
          <w:color w:val="FF0000"/>
          <w:sz w:val="22"/>
          <w:szCs w:val="22"/>
        </w:rPr>
      </w:pPr>
    </w:p>
    <w:p w:rsidR="00641CE5" w:rsidRDefault="00641CE5">
      <w:pPr>
        <w:rPr>
          <w:ins w:id="141" w:author="Grant Kinsler" w:date="2020-03-26T16:22:00Z"/>
          <w:rFonts w:ascii="Arial" w:eastAsia="Arial" w:hAnsi="Arial" w:cs="Arial"/>
          <w:color w:val="FF0000"/>
          <w:sz w:val="22"/>
          <w:szCs w:val="22"/>
        </w:rPr>
      </w:pPr>
    </w:p>
    <w:p w:rsidR="00641CE5" w:rsidRDefault="00641CE5">
      <w:pPr>
        <w:rPr>
          <w:ins w:id="142" w:author="Grant Kinsler" w:date="2020-03-26T16:20:00Z"/>
          <w:rFonts w:ascii="Arial" w:eastAsia="Arial" w:hAnsi="Arial" w:cs="Arial"/>
          <w:color w:val="FF0000"/>
          <w:sz w:val="22"/>
          <w:szCs w:val="22"/>
        </w:rPr>
      </w:pPr>
    </w:p>
    <w:p w:rsidR="00641CE5" w:rsidRPr="00642D47" w:rsidRDefault="00641CE5">
      <w:pPr>
        <w:rPr>
          <w:rFonts w:ascii="Arial" w:eastAsia="Arial" w:hAnsi="Arial" w:cs="Arial"/>
          <w:color w:val="FF0000"/>
          <w:sz w:val="22"/>
          <w:szCs w:val="22"/>
          <w:rPrChange w:id="143" w:author="Grant Kinsler" w:date="2020-03-26T16:15:00Z">
            <w:rPr>
              <w:rFonts w:ascii="Arial" w:eastAsia="Arial" w:hAnsi="Arial" w:cs="Arial"/>
              <w:sz w:val="22"/>
              <w:szCs w:val="22"/>
            </w:rPr>
          </w:rPrChange>
        </w:rPr>
      </w:pPr>
    </w:p>
    <w:p w:rsidR="00EA0121" w:rsidRDefault="00EA0121">
      <w:pPr>
        <w:rPr>
          <w:rFonts w:ascii="Arial" w:eastAsia="Arial" w:hAnsi="Arial" w:cs="Arial"/>
          <w:sz w:val="22"/>
          <w:szCs w:val="22"/>
        </w:rPr>
      </w:pPr>
    </w:p>
    <w:p w:rsidR="00EA0121" w:rsidRDefault="001D33C3">
      <w:pPr>
        <w:rPr>
          <w:rFonts w:ascii="Arial" w:eastAsia="Arial" w:hAnsi="Arial" w:cs="Arial"/>
          <w:color w:val="FF0000"/>
          <w:sz w:val="22"/>
          <w:szCs w:val="22"/>
        </w:rPr>
      </w:pPr>
      <w:r>
        <w:rPr>
          <w:rFonts w:ascii="Arial" w:eastAsia="Arial" w:hAnsi="Arial" w:cs="Arial"/>
          <w:sz w:val="22"/>
          <w:szCs w:val="22"/>
        </w:rPr>
        <w:t xml:space="preserve">In order to infer the spaces M and C, we decompose the matrix of fitness profiles for a collection of mutants in a set of environments into mutant phenotypes and environment weights using Singular Value Decomposition (SVD), with an additional procedure to prevent overfitting and </w:t>
      </w:r>
      <w:r>
        <w:rPr>
          <w:rFonts w:ascii="Arial" w:eastAsia="Arial" w:hAnsi="Arial" w:cs="Arial"/>
          <w:sz w:val="22"/>
          <w:szCs w:val="22"/>
        </w:rPr>
        <w:lastRenderedPageBreak/>
        <w:t xml:space="preserve">select the appropriate number of phenotypes </w:t>
      </w:r>
      <w:r>
        <w:rPr>
          <w:rFonts w:ascii="Arial" w:eastAsia="Arial" w:hAnsi="Arial" w:cs="Arial"/>
          <w:i/>
          <w:sz w:val="22"/>
          <w:szCs w:val="22"/>
        </w:rPr>
        <w:t>k.</w:t>
      </w:r>
      <w:r>
        <w:rPr>
          <w:rFonts w:ascii="Arial" w:eastAsia="Arial" w:hAnsi="Arial" w:cs="Arial"/>
          <w:sz w:val="22"/>
          <w:szCs w:val="22"/>
        </w:rPr>
        <w:t xml:space="preserve"> Because we only measure fitness, we naturally only identify and focus on those underlying phenotypic components that matter to fitness. In the end, if only a small number of phenotypic dimensions is required to accurately predict fitness of a large number of adaptive mutants across many environments we can argue that adaptation is modular and that all adaptive mutations affect only a small number of distinct fitness-relevant phenotypes. To the extent we can use environmental perturbations that do not change the phenotypic effects of mutations too dramatically compared to the evolving condition (subtle perturbations), we can also claim that we have inferred the dimensionality of phenotypic space in or at least near the evolving condition. Of course, the more subtly we vary the environments the harder it is to measure fitness differences precisely, putting more premium on the precision of fitness measurements.</w:t>
      </w:r>
    </w:p>
    <w:p w:rsidR="00EA0121" w:rsidRDefault="00EA0121">
      <w:pPr>
        <w:rPr>
          <w:rFonts w:ascii="Arial" w:eastAsia="Arial" w:hAnsi="Arial" w:cs="Arial"/>
          <w:sz w:val="22"/>
          <w:szCs w:val="22"/>
        </w:rPr>
      </w:pPr>
    </w:p>
    <w:p w:rsidR="00EA0121" w:rsidRDefault="001D33C3">
      <w:pPr>
        <w:rPr>
          <w:rFonts w:ascii="Arial" w:eastAsia="Arial" w:hAnsi="Arial" w:cs="Arial"/>
          <w:b/>
          <w:sz w:val="22"/>
          <w:szCs w:val="22"/>
        </w:rPr>
      </w:pPr>
      <w:r>
        <w:rPr>
          <w:rFonts w:ascii="Arial" w:eastAsia="Arial" w:hAnsi="Arial" w:cs="Arial"/>
          <w:sz w:val="22"/>
          <w:szCs w:val="22"/>
        </w:rPr>
        <w:t>We apply this approach to a large set of adaptive yeast mutants that drove adaptation in a limited glucose environment (Levy et al 2015) and find that these adaptive mutants affect only a small number of fitness-relevant phenotypes that matter in the evolution condition, confirming the intuition that adaptive mutants of large effect cannot change too many phenotypes that matter at once. However, we also find that these same adaptive mutants have many other pleiotropic effects that are revealed in conditions that are dissimilar from the evolution condition, confirming the intuition that mutants in general are pleiotropic. Integrating these two observations, we argue that strongly adaptive mutants must be locally modular but at the same time can be globally pleiotropic. We term this pattern “latent phenotypic complexity” - and suggest that even modular local adaptation can lead to generation of global phenotypic diversity. Finally we argue that the concept of modularity needs to be rethought to consider the possibility that the extent of modularity itself is context-dependent.</w:t>
      </w:r>
    </w:p>
    <w:p w:rsidR="003C410A" w:rsidRDefault="003C410A">
      <w:pPr>
        <w:rPr>
          <w:rFonts w:ascii="Arial" w:eastAsia="Arial" w:hAnsi="Arial" w:cs="Arial"/>
          <w:noProof/>
          <w:sz w:val="22"/>
          <w:szCs w:val="22"/>
        </w:rPr>
      </w:pPr>
    </w:p>
    <w:p w:rsidR="003C410A" w:rsidRDefault="003C410A">
      <w:pPr>
        <w:rPr>
          <w:rFonts w:ascii="Arial" w:eastAsia="Arial" w:hAnsi="Arial" w:cs="Arial"/>
          <w:sz w:val="22"/>
          <w:szCs w:val="22"/>
        </w:rPr>
      </w:pPr>
      <w:r>
        <w:rPr>
          <w:rFonts w:ascii="Arial" w:eastAsia="Arial" w:hAnsi="Arial" w:cs="Arial"/>
          <w:noProof/>
          <w:sz w:val="22"/>
          <w:szCs w:val="22"/>
        </w:rPr>
        <w:lastRenderedPageBreak/>
        <w:drawing>
          <wp:inline distT="0" distB="0" distL="0" distR="0">
            <wp:extent cx="5943514" cy="5594888"/>
            <wp:effectExtent l="0" t="0" r="635" b="6350"/>
            <wp:docPr id="15" name="Picture 15"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igure1.pdf"/>
                    <pic:cNvPicPr/>
                  </pic:nvPicPr>
                  <pic:blipFill rotWithShape="1">
                    <a:blip r:embed="rId7">
                      <a:extLst>
                        <a:ext uri="{28A0092B-C50C-407E-A947-70E740481C1C}">
                          <a14:useLocalDpi xmlns:a14="http://schemas.microsoft.com/office/drawing/2010/main" val="0"/>
                        </a:ext>
                      </a:extLst>
                    </a:blip>
                    <a:srcRect t="13298" b="13962"/>
                    <a:stretch/>
                  </pic:blipFill>
                  <pic:spPr bwMode="auto">
                    <a:xfrm>
                      <a:off x="0" y="0"/>
                      <a:ext cx="5943600" cy="5594969"/>
                    </a:xfrm>
                    <a:prstGeom prst="rect">
                      <a:avLst/>
                    </a:prstGeom>
                    <a:ln>
                      <a:noFill/>
                    </a:ln>
                    <a:extLst>
                      <a:ext uri="{53640926-AAD7-44D8-BBD7-CCE9431645EC}">
                        <a14:shadowObscured xmlns:a14="http://schemas.microsoft.com/office/drawing/2010/main"/>
                      </a:ext>
                    </a:extLst>
                  </pic:spPr>
                </pic:pic>
              </a:graphicData>
            </a:graphic>
          </wp:inline>
        </w:drawing>
      </w:r>
    </w:p>
    <w:p w:rsidR="00EA0121" w:rsidRPr="00724069" w:rsidRDefault="001D33C3">
      <w:pPr>
        <w:rPr>
          <w:rFonts w:ascii="Arial" w:eastAsia="Arial" w:hAnsi="Arial" w:cs="Arial"/>
          <w:color w:val="FF0000"/>
          <w:sz w:val="22"/>
          <w:szCs w:val="22"/>
          <w:rPrChange w:id="144" w:author="Grant Kinsler" w:date="2020-03-26T16:28:00Z">
            <w:rPr>
              <w:rFonts w:ascii="Arial" w:eastAsia="Arial" w:hAnsi="Arial" w:cs="Arial"/>
              <w:sz w:val="22"/>
              <w:szCs w:val="22"/>
            </w:rPr>
          </w:rPrChange>
        </w:rPr>
      </w:pPr>
      <w:r>
        <w:rPr>
          <w:rFonts w:ascii="Arial" w:eastAsia="Arial" w:hAnsi="Arial" w:cs="Arial"/>
          <w:b/>
          <w:sz w:val="20"/>
          <w:szCs w:val="20"/>
        </w:rPr>
        <w:t xml:space="preserve">Figure 1. Environmental perturbations can identify fitness-relevant phenotypes. (A) </w:t>
      </w:r>
      <w:r>
        <w:rPr>
          <w:rFonts w:ascii="Arial" w:eastAsia="Arial" w:hAnsi="Arial" w:cs="Arial"/>
          <w:sz w:val="20"/>
          <w:szCs w:val="20"/>
        </w:rPr>
        <w:t>Uncovering the genotype to phenotype to phenotype to fitness map is a difficult problem. Mutations can have several phenotypic effects, and these phenotypic effects can percolate throughout the organism. Despite these phenotypic effects, only some of these phenotypes (here, cell death and cell morphology) have substantial importance in this environment and will contribute most to the fitness effect of this mutation. Our approach aims to identify the number of fitness-relevant phenotypes, and their importance to fitness in a given environment from fitness measurements.</w:t>
      </w:r>
      <w:ins w:id="145" w:author="Grant Kinsler" w:date="2020-03-26T16:12:00Z">
        <w:r w:rsidR="00642D47">
          <w:rPr>
            <w:rFonts w:ascii="Arial" w:eastAsia="Arial" w:hAnsi="Arial" w:cs="Arial"/>
            <w:sz w:val="20"/>
            <w:szCs w:val="20"/>
          </w:rPr>
          <w:t xml:space="preserve"> </w:t>
        </w:r>
        <w:r w:rsidR="00642D47">
          <w:rPr>
            <w:rFonts w:ascii="Arial" w:eastAsia="Arial" w:hAnsi="Arial" w:cs="Arial"/>
            <w:color w:val="FF0000"/>
            <w:sz w:val="20"/>
            <w:szCs w:val="20"/>
          </w:rPr>
          <w:t>Thickness of error = importance of the traits</w:t>
        </w:r>
      </w:ins>
      <w:del w:id="146" w:author="Grant Kinsler" w:date="2020-03-26T16:27:00Z">
        <w:r w:rsidDel="00724069">
          <w:rPr>
            <w:rFonts w:ascii="Arial" w:eastAsia="Arial" w:hAnsi="Arial" w:cs="Arial"/>
            <w:sz w:val="20"/>
            <w:szCs w:val="20"/>
          </w:rPr>
          <w:delText xml:space="preserve"> </w:delText>
        </w:r>
      </w:del>
      <w:r>
        <w:rPr>
          <w:rFonts w:ascii="Arial" w:eastAsia="Arial" w:hAnsi="Arial" w:cs="Arial"/>
          <w:b/>
          <w:sz w:val="20"/>
          <w:szCs w:val="20"/>
        </w:rPr>
        <w:t xml:space="preserve">(B) </w:t>
      </w:r>
      <w:r>
        <w:rPr>
          <w:rFonts w:ascii="Arial" w:eastAsia="Arial" w:hAnsi="Arial" w:cs="Arial"/>
          <w:sz w:val="20"/>
          <w:szCs w:val="20"/>
        </w:rPr>
        <w:t xml:space="preserve">We measure the fitness of a collection of mutants across a set of environmental perturbations to construct their “fitness profiles”. These profiles inform us of the phenotypes of these mutants, such that mutants with similar fitness profiles, in this case mutants 1 and 2, are identified as having similar effects on fitness-relevant phenotypes. We explicitly decompose the profiles of these mutants into a set of </w:t>
      </w:r>
      <w:r>
        <w:rPr>
          <w:rFonts w:ascii="Arial" w:eastAsia="Arial" w:hAnsi="Arial" w:cs="Arial"/>
          <w:i/>
          <w:sz w:val="20"/>
          <w:szCs w:val="20"/>
        </w:rPr>
        <w:t xml:space="preserve">k </w:t>
      </w:r>
      <w:r>
        <w:rPr>
          <w:rFonts w:ascii="Arial" w:eastAsia="Arial" w:hAnsi="Arial" w:cs="Arial"/>
          <w:sz w:val="20"/>
          <w:szCs w:val="20"/>
        </w:rPr>
        <w:t xml:space="preserve">mutant phenotypes and corresponding </w:t>
      </w:r>
      <w:r>
        <w:rPr>
          <w:rFonts w:ascii="Arial" w:eastAsia="Arial" w:hAnsi="Arial" w:cs="Arial"/>
          <w:i/>
          <w:sz w:val="20"/>
          <w:szCs w:val="20"/>
        </w:rPr>
        <w:t>k</w:t>
      </w:r>
      <w:r>
        <w:rPr>
          <w:rFonts w:ascii="Arial" w:eastAsia="Arial" w:hAnsi="Arial" w:cs="Arial"/>
          <w:sz w:val="20"/>
          <w:szCs w:val="20"/>
        </w:rPr>
        <w:t xml:space="preserve"> environmental weights using singular value decomposition such that the linear combination of these phenotypes and environmental weights determines the expected fitness of each mutant in each environment.</w:t>
      </w:r>
      <w:ins w:id="147" w:author="Grant Kinsler" w:date="2020-03-26T16:28:00Z">
        <w:r w:rsidR="00724069">
          <w:rPr>
            <w:rFonts w:ascii="Arial" w:eastAsia="Arial" w:hAnsi="Arial" w:cs="Arial"/>
            <w:sz w:val="20"/>
            <w:szCs w:val="20"/>
          </w:rPr>
          <w:t xml:space="preserve"> </w:t>
        </w:r>
        <w:r w:rsidR="00724069">
          <w:rPr>
            <w:rFonts w:ascii="Arial" w:eastAsia="Arial" w:hAnsi="Arial" w:cs="Arial"/>
            <w:color w:val="FF0000"/>
            <w:sz w:val="20"/>
            <w:szCs w:val="20"/>
          </w:rPr>
          <w:t>Is figure 1 really important?? Could be utilized better possibly?</w:t>
        </w:r>
      </w:ins>
      <w:ins w:id="148" w:author="Grant Kinsler" w:date="2020-03-26T16:29:00Z">
        <w:r w:rsidR="00724069">
          <w:rPr>
            <w:rFonts w:ascii="Arial" w:eastAsia="Arial" w:hAnsi="Arial" w:cs="Arial"/>
            <w:color w:val="FF0000"/>
            <w:sz w:val="20"/>
            <w:szCs w:val="20"/>
          </w:rPr>
          <w:t xml:space="preserve"> “measurable” “hard to measure” </w:t>
        </w:r>
      </w:ins>
      <w:ins w:id="149" w:author="Grant Kinsler" w:date="2020-03-26T16:30:00Z">
        <w:r w:rsidR="00724069">
          <w:rPr>
            <w:rFonts w:ascii="Arial" w:eastAsia="Arial" w:hAnsi="Arial" w:cs="Arial"/>
            <w:color w:val="FF0000"/>
            <w:sz w:val="20"/>
            <w:szCs w:val="20"/>
          </w:rPr>
          <w:t>seems like it’s not doing the job it’s supposed to be…</w:t>
        </w:r>
      </w:ins>
    </w:p>
    <w:p w:rsidR="00EA0121" w:rsidRDefault="00EA0121">
      <w:pPr>
        <w:rPr>
          <w:rFonts w:ascii="Arial" w:eastAsia="Arial" w:hAnsi="Arial" w:cs="Arial"/>
          <w:sz w:val="22"/>
          <w:szCs w:val="22"/>
        </w:rPr>
      </w:pPr>
    </w:p>
    <w:p w:rsidR="00EA0121" w:rsidRPr="00642D47" w:rsidRDefault="00EA0121">
      <w:pPr>
        <w:widowControl w:val="0"/>
        <w:spacing w:after="240" w:line="276" w:lineRule="auto"/>
        <w:rPr>
          <w:rFonts w:ascii="Arial" w:eastAsia="Arial" w:hAnsi="Arial" w:cs="Arial"/>
          <w:bCs/>
          <w:color w:val="FF0000"/>
          <w:sz w:val="22"/>
          <w:szCs w:val="22"/>
          <w:rPrChange w:id="150" w:author="Grant Kinsler" w:date="2020-03-26T16:08:00Z">
            <w:rPr>
              <w:rFonts w:ascii="Arial" w:eastAsia="Arial" w:hAnsi="Arial" w:cs="Arial"/>
              <w:b/>
              <w:sz w:val="22"/>
              <w:szCs w:val="22"/>
            </w:rPr>
          </w:rPrChange>
        </w:rPr>
      </w:pPr>
    </w:p>
    <w:p w:rsidR="003C410A" w:rsidRDefault="003C410A">
      <w:pPr>
        <w:widowControl w:val="0"/>
        <w:spacing w:after="240" w:line="276" w:lineRule="auto"/>
        <w:rPr>
          <w:rFonts w:ascii="Arial" w:eastAsia="Arial" w:hAnsi="Arial" w:cs="Arial"/>
          <w:b/>
          <w:sz w:val="22"/>
          <w:szCs w:val="22"/>
        </w:rPr>
      </w:pPr>
    </w:p>
    <w:p w:rsidR="00EA0121" w:rsidRDefault="001D33C3">
      <w:pPr>
        <w:widowControl w:val="0"/>
        <w:spacing w:after="240" w:line="276" w:lineRule="auto"/>
        <w:rPr>
          <w:rFonts w:ascii="Arial" w:eastAsia="Arial" w:hAnsi="Arial" w:cs="Arial"/>
          <w:sz w:val="22"/>
          <w:szCs w:val="22"/>
        </w:rPr>
      </w:pPr>
      <w:r>
        <w:rPr>
          <w:rFonts w:ascii="Arial" w:eastAsia="Arial" w:hAnsi="Arial" w:cs="Arial"/>
          <w:b/>
          <w:color w:val="000000"/>
          <w:sz w:val="22"/>
          <w:szCs w:val="22"/>
        </w:rPr>
        <w:t>RESULTS</w:t>
      </w:r>
    </w:p>
    <w:p w:rsidR="00EA0121" w:rsidRDefault="001D33C3">
      <w:pPr>
        <w:widowControl w:val="0"/>
        <w:spacing w:line="276" w:lineRule="auto"/>
        <w:rPr>
          <w:rFonts w:ascii="Arial" w:eastAsia="Arial" w:hAnsi="Arial" w:cs="Arial"/>
          <w:b/>
          <w:sz w:val="22"/>
          <w:szCs w:val="22"/>
        </w:rPr>
      </w:pPr>
      <w:r>
        <w:rPr>
          <w:rFonts w:ascii="Arial" w:eastAsia="Arial" w:hAnsi="Arial" w:cs="Arial"/>
          <w:b/>
          <w:sz w:val="22"/>
          <w:szCs w:val="22"/>
        </w:rPr>
        <w:t>Mutants that improve fitness under glucose limitation vary in their responses to environmental perturbations</w:t>
      </w:r>
    </w:p>
    <w:p w:rsidR="00EA0121" w:rsidRDefault="00EA0121">
      <w:pPr>
        <w:widowControl w:val="0"/>
        <w:spacing w:line="276" w:lineRule="auto"/>
        <w:rPr>
          <w:rFonts w:ascii="Arial" w:eastAsia="Arial" w:hAnsi="Arial" w:cs="Arial"/>
          <w:sz w:val="22"/>
          <w:szCs w:val="22"/>
        </w:rPr>
      </w:pPr>
    </w:p>
    <w:p w:rsidR="00EA0121" w:rsidRDefault="001D33C3">
      <w:pPr>
        <w:widowControl w:val="0"/>
        <w:spacing w:line="276" w:lineRule="auto"/>
        <w:rPr>
          <w:rFonts w:ascii="Arial" w:eastAsia="Arial" w:hAnsi="Arial" w:cs="Arial"/>
          <w:sz w:val="22"/>
          <w:szCs w:val="22"/>
        </w:rPr>
      </w:pPr>
      <w:r>
        <w:rPr>
          <w:rFonts w:ascii="Arial" w:eastAsia="Arial" w:hAnsi="Arial" w:cs="Arial"/>
          <w:sz w:val="22"/>
          <w:szCs w:val="22"/>
        </w:rPr>
        <w:t xml:space="preserve">A previous evolution experiment generated a collection of hundreds of independent mutations that provide a benefit to yeast cells growing in a glucose-limited environment (Levy et al., 2015). Many of these mutants, which began the evolution experiment as haploid, underwent whole-genome duplication to become diploids and to achieve a fitness benefit of ~30% per cycle (Fig 2B). Some of the diploids acquired additional mutations, including amplifications of either chromosome 11 or 12 as well as point mutations, which generated additional fitness benefits. The adaptive mutants that remained haploid primarily acquired loss-of-function mutations in nutrient-response pathways (RAS/PKA and TOR/SCH9) as well as a handful of mutations not classified as falling into these pathways, including a mutation in the HOG pathway gene </w:t>
      </w:r>
      <w:r>
        <w:rPr>
          <w:rFonts w:ascii="Arial" w:eastAsia="Arial" w:hAnsi="Arial" w:cs="Arial"/>
          <w:i/>
          <w:sz w:val="22"/>
          <w:szCs w:val="22"/>
        </w:rPr>
        <w:t xml:space="preserve">SSK2 </w:t>
      </w:r>
      <w:r>
        <w:rPr>
          <w:rFonts w:ascii="Arial" w:eastAsia="Arial" w:hAnsi="Arial" w:cs="Arial"/>
          <w:sz w:val="22"/>
          <w:szCs w:val="22"/>
        </w:rPr>
        <w:t>(Fig 2B) (Venkataram et al., 2016). Do these diverse mutations represent different strategies for adapting to this environment? Or instead, are the underlying fitness-relevant phenotypic effects of these mutations the same?</w:t>
      </w:r>
    </w:p>
    <w:p w:rsidR="00EA0121" w:rsidRDefault="00EA0121">
      <w:pPr>
        <w:widowControl w:val="0"/>
        <w:spacing w:line="276" w:lineRule="auto"/>
        <w:rPr>
          <w:rFonts w:ascii="Arial" w:eastAsia="Arial" w:hAnsi="Arial" w:cs="Arial"/>
          <w:color w:val="FF0000"/>
          <w:sz w:val="22"/>
          <w:szCs w:val="22"/>
        </w:rPr>
      </w:pPr>
    </w:p>
    <w:p w:rsidR="00EA0121" w:rsidRDefault="001D33C3">
      <w:pPr>
        <w:widowControl w:val="0"/>
        <w:spacing w:line="276" w:lineRule="auto"/>
        <w:rPr>
          <w:rFonts w:ascii="Arial" w:eastAsia="Arial" w:hAnsi="Arial" w:cs="Arial"/>
          <w:sz w:val="22"/>
          <w:szCs w:val="22"/>
        </w:rPr>
      </w:pPr>
      <w:r>
        <w:rPr>
          <w:rFonts w:ascii="Arial" w:eastAsia="Arial" w:hAnsi="Arial" w:cs="Arial"/>
          <w:sz w:val="22"/>
          <w:szCs w:val="22"/>
        </w:rPr>
        <w:t xml:space="preserve">To understand the mutants’ diversity of phenotypes that contribute to a fitness effect in the glucose-limited environment they evolved in, we implement the strategy described in Figure 1B. Namely, we measure the fitness of adaptive mutants in a collection of environments. We then decompose the fitness profiles to identify the set of fitness-relevant phenotypic components represented by these mutants. Because the clones are barcoded, we can use previously-established methods to measure the fitness of this set of mutants in bulk and with high-precision (Venkataram et al., 2016). Specifically here, we compete a pool of the barcoded mutants against a reference ancestral strain over the course of several serial dilution cycles. We take timepoints at each transfer to construct barcode frequency trajectories that we then use to calculate the fitness of each barcode relative to the ancestor per cycle (Fig 2A). </w:t>
      </w:r>
    </w:p>
    <w:p w:rsidR="00EA0121" w:rsidRDefault="00EA0121">
      <w:pPr>
        <w:widowControl w:val="0"/>
        <w:spacing w:line="276" w:lineRule="auto"/>
        <w:rPr>
          <w:rFonts w:ascii="Arial" w:eastAsia="Arial" w:hAnsi="Arial" w:cs="Arial"/>
          <w:sz w:val="22"/>
          <w:szCs w:val="22"/>
        </w:rPr>
      </w:pPr>
    </w:p>
    <w:p w:rsidR="00EA0121" w:rsidRDefault="001D33C3">
      <w:pPr>
        <w:widowControl w:val="0"/>
        <w:spacing w:line="276" w:lineRule="auto"/>
        <w:rPr>
          <w:rFonts w:ascii="Arial" w:eastAsia="Arial" w:hAnsi="Arial" w:cs="Arial"/>
          <w:sz w:val="22"/>
          <w:szCs w:val="22"/>
        </w:rPr>
      </w:pPr>
      <w:r>
        <w:rPr>
          <w:rFonts w:ascii="Arial" w:eastAsia="Arial" w:hAnsi="Arial" w:cs="Arial"/>
          <w:sz w:val="22"/>
          <w:szCs w:val="22"/>
        </w:rPr>
        <w:t xml:space="preserve">In the end, we focus on a set of 262 adaptive mutants that have been sequenced, show clear adaptive effect in the evolution condition, and have fitness measurements in all of our collection of 45 environments. These 45 environments, which include experiments from previously published work (Li et al., 2018; Venkataram et al., 2016), range from batches of the evolution condition done on different days, to making subtle shifts to the amount of glucose, e.g. from 1.5% to 1.6%, to changing the shape of the flask (baffled vs non-baffled), all the way to non-fermentable carbon sources or increasing the salt concentration to induce osmotic stress (Table S1). </w:t>
      </w:r>
    </w:p>
    <w:p w:rsidR="00EA0121" w:rsidRDefault="00EA0121">
      <w:pPr>
        <w:widowControl w:val="0"/>
        <w:spacing w:line="276" w:lineRule="auto"/>
        <w:rPr>
          <w:rFonts w:ascii="Arial" w:eastAsia="Arial" w:hAnsi="Arial" w:cs="Arial"/>
          <w:sz w:val="22"/>
          <w:szCs w:val="22"/>
        </w:rPr>
      </w:pPr>
    </w:p>
    <w:p w:rsidR="00EA0121" w:rsidRDefault="001D33C3">
      <w:pPr>
        <w:widowControl w:val="0"/>
        <w:spacing w:line="276" w:lineRule="auto"/>
        <w:rPr>
          <w:rFonts w:ascii="Arial" w:eastAsia="Arial" w:hAnsi="Arial" w:cs="Arial"/>
          <w:sz w:val="22"/>
          <w:szCs w:val="22"/>
        </w:rPr>
      </w:pPr>
      <w:r>
        <w:rPr>
          <w:rFonts w:ascii="Arial" w:eastAsia="Arial" w:hAnsi="Arial" w:cs="Arial"/>
          <w:sz w:val="22"/>
          <w:szCs w:val="22"/>
        </w:rPr>
        <w:t xml:space="preserve">Our approach relies on using environments that reflect small perturbations from the evolution condition, as these are likely to capture the phenotypes relevant to fitness in the evolution condition. Thus, we must classify the 45 conditions into a set of “subtle” perturbations, from which we will detect the phenotypes relevant to fitness in the evolution condition, and “strong” perturbations, which we will use to test our model and understand how the importance of </w:t>
      </w:r>
      <w:r>
        <w:rPr>
          <w:rFonts w:ascii="Arial" w:eastAsia="Arial" w:hAnsi="Arial" w:cs="Arial"/>
          <w:sz w:val="22"/>
          <w:szCs w:val="22"/>
        </w:rPr>
        <w:lastRenderedPageBreak/>
        <w:t>phenotypic components varies across environments. We measure the distance of an environment using the average shift in fitness of all tested adaptive mutants and comparing it to the shifts we see across nine batches of fitness remeasurements in the ostensibly the original evolution condition (EC; M3 1.5% glucose, Materials and Methods). Note that the variation in fitness across the EC batches is much larger than the variation observed between the replicates for each given batch (p &lt; 1e-5 from permutation test, Fig S2), suggesting that batch fitness variation is likely due to environmental variability that we were unable to control (e.g. shifts of shaker temperature across multiple days or subtle uncontrolled changes in the media), rather than technical noise. Therefore, this variation in fitness across the EC batches serves as a natural benchmark for the strength of environmental perturbations. For 16 non-EC environments, the average deviation of fitnesses from the evolution condition was similar to the variation we observe across the EC batches (Z-score less than two). These conditions, together with the 9 EC batches, make up a set of “subtle” environmental perturbations. The remaining 20 environmental perturbations, where the average deviation is larger than that observed across batches (Z-score greater than two), were classified as “strong” perturbations (Fig 2C, top).</w:t>
      </w:r>
    </w:p>
    <w:p w:rsidR="00EA0121" w:rsidRDefault="00EA0121">
      <w:pPr>
        <w:widowControl w:val="0"/>
        <w:spacing w:line="276" w:lineRule="auto"/>
        <w:rPr>
          <w:rFonts w:ascii="Arial" w:eastAsia="Arial" w:hAnsi="Arial" w:cs="Arial"/>
          <w:sz w:val="22"/>
          <w:szCs w:val="22"/>
        </w:rPr>
      </w:pPr>
    </w:p>
    <w:p w:rsidR="00EA0121" w:rsidRDefault="001D33C3">
      <w:pPr>
        <w:widowControl w:val="0"/>
        <w:spacing w:line="276" w:lineRule="auto"/>
        <w:rPr>
          <w:rFonts w:ascii="Arial" w:eastAsia="Arial" w:hAnsi="Arial" w:cs="Arial"/>
          <w:sz w:val="22"/>
          <w:szCs w:val="22"/>
        </w:rPr>
      </w:pPr>
      <w:r>
        <w:rPr>
          <w:rFonts w:ascii="Arial" w:eastAsia="Arial" w:hAnsi="Arial" w:cs="Arial"/>
          <w:sz w:val="22"/>
          <w:szCs w:val="22"/>
        </w:rPr>
        <w:t xml:space="preserve">We find that, while the rank order of the fitness effect of common mutations is relatively preserved across the 25 subtle perturbations, strong perturbations indicate that the common mutations do reflect different behaviors (Fig 2C, bottom). For example, </w:t>
      </w:r>
      <w:r>
        <w:rPr>
          <w:rFonts w:ascii="Arial" w:eastAsia="Arial" w:hAnsi="Arial" w:cs="Arial"/>
          <w:i/>
          <w:sz w:val="22"/>
          <w:szCs w:val="22"/>
        </w:rPr>
        <w:t>IRA1</w:t>
      </w:r>
      <w:r>
        <w:rPr>
          <w:rFonts w:ascii="Arial" w:eastAsia="Arial" w:hAnsi="Arial" w:cs="Arial"/>
          <w:sz w:val="22"/>
          <w:szCs w:val="22"/>
        </w:rPr>
        <w:t xml:space="preserve"> nonsense mutants, the most adaptive in the EC batches, generally remain the most adaptive across the subtle perturbations, except a few conditions (e.g. Baffle) where they have similar or even decreased fitness compared to the </w:t>
      </w:r>
      <w:r>
        <w:rPr>
          <w:rFonts w:ascii="Arial" w:eastAsia="Arial" w:hAnsi="Arial" w:cs="Arial"/>
          <w:i/>
          <w:sz w:val="22"/>
          <w:szCs w:val="22"/>
        </w:rPr>
        <w:t>GPB2</w:t>
      </w:r>
      <w:r>
        <w:rPr>
          <w:rFonts w:ascii="Arial" w:eastAsia="Arial" w:hAnsi="Arial" w:cs="Arial"/>
          <w:sz w:val="22"/>
          <w:szCs w:val="22"/>
        </w:rPr>
        <w:t xml:space="preserve"> mutants. Additionally, the </w:t>
      </w:r>
      <w:r>
        <w:rPr>
          <w:rFonts w:ascii="Arial" w:eastAsia="Arial" w:hAnsi="Arial" w:cs="Arial"/>
          <w:i/>
          <w:sz w:val="22"/>
          <w:szCs w:val="22"/>
        </w:rPr>
        <w:t xml:space="preserve">GPB2 </w:t>
      </w:r>
      <w:r>
        <w:rPr>
          <w:rFonts w:ascii="Arial" w:eastAsia="Arial" w:hAnsi="Arial" w:cs="Arial"/>
          <w:sz w:val="22"/>
          <w:szCs w:val="22"/>
        </w:rPr>
        <w:t xml:space="preserve">and </w:t>
      </w:r>
      <w:r>
        <w:rPr>
          <w:rFonts w:ascii="Arial" w:eastAsia="Arial" w:hAnsi="Arial" w:cs="Arial"/>
          <w:i/>
          <w:sz w:val="22"/>
          <w:szCs w:val="22"/>
        </w:rPr>
        <w:t>PDE2</w:t>
      </w:r>
      <w:r>
        <w:rPr>
          <w:rFonts w:ascii="Arial" w:eastAsia="Arial" w:hAnsi="Arial" w:cs="Arial"/>
          <w:sz w:val="22"/>
          <w:szCs w:val="22"/>
        </w:rPr>
        <w:t xml:space="preserve"> mutants have more or less similar fitness effects in the EC batches and only occasionally switch order across these subtle perturbations. In contrast, the 20 strong perturbations show clear differences in response for the common mutations (Fig 2C, bottom). For example, the 1 Day environment seems to affect </w:t>
      </w:r>
      <w:r>
        <w:rPr>
          <w:rFonts w:ascii="Arial" w:eastAsia="Arial" w:hAnsi="Arial" w:cs="Arial"/>
          <w:i/>
          <w:sz w:val="22"/>
          <w:szCs w:val="22"/>
        </w:rPr>
        <w:t xml:space="preserve">GPB2 </w:t>
      </w:r>
      <w:r>
        <w:rPr>
          <w:rFonts w:ascii="Arial" w:eastAsia="Arial" w:hAnsi="Arial" w:cs="Arial"/>
          <w:sz w:val="22"/>
          <w:szCs w:val="22"/>
        </w:rPr>
        <w:t xml:space="preserve">mutants strongly, which have decreased fitness in this environment despite the remaining mutants behaving similar to their EC fitness. The strongest of these perturbations also reveal clear tradeoffs for some of these adaptive mutants. For example, </w:t>
      </w:r>
      <w:r>
        <w:rPr>
          <w:rFonts w:ascii="Arial" w:eastAsia="Arial" w:hAnsi="Arial" w:cs="Arial"/>
          <w:i/>
          <w:sz w:val="22"/>
          <w:szCs w:val="22"/>
        </w:rPr>
        <w:t xml:space="preserve">PDE2 </w:t>
      </w:r>
      <w:r>
        <w:rPr>
          <w:rFonts w:ascii="Arial" w:eastAsia="Arial" w:hAnsi="Arial" w:cs="Arial"/>
          <w:sz w:val="22"/>
          <w:szCs w:val="22"/>
        </w:rPr>
        <w:t xml:space="preserve">and </w:t>
      </w:r>
      <w:r>
        <w:rPr>
          <w:rFonts w:ascii="Arial" w:eastAsia="Arial" w:hAnsi="Arial" w:cs="Arial"/>
          <w:i/>
          <w:sz w:val="22"/>
          <w:szCs w:val="22"/>
        </w:rPr>
        <w:t>IRA1</w:t>
      </w:r>
      <w:r>
        <w:rPr>
          <w:rFonts w:ascii="Arial" w:eastAsia="Arial" w:hAnsi="Arial" w:cs="Arial"/>
          <w:sz w:val="22"/>
          <w:szCs w:val="22"/>
        </w:rPr>
        <w:t xml:space="preserve"> nonsense mutants are particularly sensitive to osmotic stress (shown NaCl, KCl environments), and </w:t>
      </w:r>
      <w:r>
        <w:rPr>
          <w:rFonts w:ascii="Arial" w:eastAsia="Arial" w:hAnsi="Arial" w:cs="Arial"/>
          <w:i/>
          <w:sz w:val="22"/>
          <w:szCs w:val="22"/>
        </w:rPr>
        <w:t xml:space="preserve">IRA1 </w:t>
      </w:r>
      <w:r>
        <w:rPr>
          <w:rFonts w:ascii="Arial" w:eastAsia="Arial" w:hAnsi="Arial" w:cs="Arial"/>
          <w:sz w:val="22"/>
          <w:szCs w:val="22"/>
        </w:rPr>
        <w:t xml:space="preserve">nonsense mutants are very deleterious in the long transfer conditions (5-, 6-, 7-Day environments) (Li et al., 2018) . In contrast to complex behavior exhibited by the adaptive haploids, the diploids appear to be relatively robust to strong tradeoffs, appearing similarly adaptive across all perturbations, subtle and strong. </w:t>
      </w:r>
    </w:p>
    <w:p w:rsidR="00EA0121" w:rsidRDefault="00EA0121">
      <w:pPr>
        <w:widowControl w:val="0"/>
        <w:spacing w:line="276" w:lineRule="auto"/>
        <w:rPr>
          <w:rFonts w:ascii="Arial" w:eastAsia="Arial" w:hAnsi="Arial" w:cs="Arial"/>
          <w:sz w:val="22"/>
          <w:szCs w:val="22"/>
        </w:rPr>
      </w:pPr>
    </w:p>
    <w:p w:rsidR="00EA0121" w:rsidRDefault="001D33C3">
      <w:pPr>
        <w:widowControl w:val="0"/>
        <w:spacing w:line="276" w:lineRule="auto"/>
        <w:rPr>
          <w:rFonts w:ascii="Arial" w:eastAsia="Arial" w:hAnsi="Arial" w:cs="Arial"/>
          <w:sz w:val="22"/>
          <w:szCs w:val="22"/>
        </w:rPr>
      </w:pPr>
      <w:r>
        <w:rPr>
          <w:rFonts w:ascii="Arial" w:eastAsia="Arial" w:hAnsi="Arial" w:cs="Arial"/>
          <w:sz w:val="22"/>
          <w:szCs w:val="22"/>
        </w:rPr>
        <w:t xml:space="preserve">The observations that different mutants have different behaviors across environments, particularly those very different from the evolution condition, suggests that they do not influence identical phenotypes. However, it remains to be seen how complex this apparent phenotypic diversity is and whether variation in fitness across subtle conditions is predictive of fitness variation due to strong perturbations. In the next section, we will follow the procedure outlined in Fig. 1B to reconstruct the phenotypic space of fitness-relevant traits using only subtle perturbations and assess its complexity and predictive power. </w:t>
      </w:r>
    </w:p>
    <w:p w:rsidR="00EA0121" w:rsidRDefault="00EA0121">
      <w:pPr>
        <w:widowControl w:val="0"/>
        <w:spacing w:line="276" w:lineRule="auto"/>
        <w:rPr>
          <w:rFonts w:ascii="Arial" w:eastAsia="Arial" w:hAnsi="Arial" w:cs="Arial"/>
          <w:sz w:val="22"/>
          <w:szCs w:val="22"/>
        </w:rPr>
      </w:pPr>
    </w:p>
    <w:p w:rsidR="00EA0121" w:rsidRDefault="00EA0121">
      <w:pPr>
        <w:widowControl w:val="0"/>
        <w:spacing w:line="276" w:lineRule="auto"/>
        <w:rPr>
          <w:rFonts w:ascii="Arial" w:eastAsia="Arial" w:hAnsi="Arial" w:cs="Arial"/>
          <w:sz w:val="22"/>
          <w:szCs w:val="22"/>
        </w:rPr>
      </w:pPr>
    </w:p>
    <w:p w:rsidR="00EA0121" w:rsidRDefault="00EA0121">
      <w:pPr>
        <w:widowControl w:val="0"/>
        <w:spacing w:line="276" w:lineRule="auto"/>
        <w:rPr>
          <w:rFonts w:ascii="Arial" w:eastAsia="Arial" w:hAnsi="Arial" w:cs="Arial"/>
          <w:sz w:val="22"/>
          <w:szCs w:val="22"/>
        </w:rPr>
      </w:pPr>
    </w:p>
    <w:p w:rsidR="00EA0121" w:rsidRDefault="00EA0121">
      <w:pPr>
        <w:widowControl w:val="0"/>
        <w:spacing w:line="276" w:lineRule="auto"/>
        <w:rPr>
          <w:ins w:id="151" w:author="Grant Kinsler" w:date="2020-03-26T16:49:00Z"/>
          <w:rFonts w:ascii="Arial" w:eastAsia="Arial" w:hAnsi="Arial" w:cs="Arial"/>
          <w:sz w:val="22"/>
          <w:szCs w:val="22"/>
        </w:rPr>
      </w:pPr>
    </w:p>
    <w:p w:rsidR="00F02145" w:rsidRDefault="00F02145">
      <w:pPr>
        <w:widowControl w:val="0"/>
        <w:spacing w:line="276" w:lineRule="auto"/>
        <w:rPr>
          <w:ins w:id="152" w:author="Grant Kinsler" w:date="2020-03-26T16:49:00Z"/>
          <w:rFonts w:ascii="Arial" w:eastAsia="Arial" w:hAnsi="Arial" w:cs="Arial"/>
          <w:sz w:val="22"/>
          <w:szCs w:val="22"/>
        </w:rPr>
      </w:pPr>
    </w:p>
    <w:p w:rsidR="00F02145" w:rsidRDefault="00F02145">
      <w:pPr>
        <w:widowControl w:val="0"/>
        <w:spacing w:line="276" w:lineRule="auto"/>
        <w:rPr>
          <w:ins w:id="153" w:author="Grant Kinsler" w:date="2020-03-26T16:50:00Z"/>
          <w:rFonts w:ascii="Arial" w:eastAsia="Arial" w:hAnsi="Arial" w:cs="Arial"/>
          <w:color w:val="FF0000"/>
          <w:sz w:val="20"/>
          <w:szCs w:val="20"/>
        </w:rPr>
      </w:pPr>
      <w:ins w:id="154" w:author="Grant Kinsler" w:date="2020-03-26T16:49:00Z">
        <w:r>
          <w:rPr>
            <w:rFonts w:ascii="Arial" w:eastAsia="Arial" w:hAnsi="Arial" w:cs="Arial"/>
            <w:color w:val="FF0000"/>
            <w:sz w:val="20"/>
            <w:szCs w:val="20"/>
          </w:rPr>
          <w:t>USE THIS AS MOTIVATION FOR THE SVD STUFF??</w:t>
        </w:r>
      </w:ins>
    </w:p>
    <w:p w:rsidR="00F02145" w:rsidRDefault="00F02145">
      <w:pPr>
        <w:widowControl w:val="0"/>
        <w:spacing w:line="276" w:lineRule="auto"/>
        <w:rPr>
          <w:ins w:id="155" w:author="Grant Kinsler" w:date="2020-03-26T16:50:00Z"/>
          <w:rFonts w:ascii="Arial" w:eastAsia="Arial" w:hAnsi="Arial" w:cs="Arial"/>
          <w:color w:val="FF0000"/>
          <w:sz w:val="20"/>
          <w:szCs w:val="20"/>
        </w:rPr>
      </w:pPr>
    </w:p>
    <w:p w:rsidR="00F02145" w:rsidRPr="00F02145" w:rsidRDefault="00F02145">
      <w:pPr>
        <w:widowControl w:val="0"/>
        <w:spacing w:line="276" w:lineRule="auto"/>
        <w:rPr>
          <w:rFonts w:ascii="Arial" w:eastAsia="Arial" w:hAnsi="Arial" w:cs="Arial"/>
          <w:color w:val="FF0000"/>
          <w:sz w:val="22"/>
          <w:szCs w:val="22"/>
          <w:rPrChange w:id="156" w:author="Grant Kinsler" w:date="2020-03-26T16:49:00Z">
            <w:rPr>
              <w:rFonts w:ascii="Arial" w:eastAsia="Arial" w:hAnsi="Arial" w:cs="Arial"/>
              <w:sz w:val="22"/>
              <w:szCs w:val="22"/>
            </w:rPr>
          </w:rPrChange>
        </w:rPr>
      </w:pPr>
      <w:ins w:id="157" w:author="Grant Kinsler" w:date="2020-03-26T16:50:00Z">
        <w:r>
          <w:rPr>
            <w:rFonts w:ascii="Arial" w:eastAsia="Arial" w:hAnsi="Arial" w:cs="Arial"/>
            <w:color w:val="FF0000"/>
            <w:sz w:val="20"/>
            <w:szCs w:val="20"/>
          </w:rPr>
          <w:t>FIRST MEASURE FITNESS AND THEN DECOMPOSE??</w:t>
        </w:r>
      </w:ins>
    </w:p>
    <w:p w:rsidR="00EA0121" w:rsidRDefault="001D33C3" w:rsidP="001D33C3">
      <w:pPr>
        <w:spacing w:line="276" w:lineRule="auto"/>
        <w:jc w:val="center"/>
        <w:rPr>
          <w:rFonts w:ascii="Arial" w:eastAsia="Arial" w:hAnsi="Arial" w:cs="Arial"/>
          <w:color w:val="000000"/>
          <w:sz w:val="22"/>
          <w:szCs w:val="22"/>
        </w:rPr>
      </w:pPr>
      <w:r>
        <w:rPr>
          <w:rFonts w:ascii="Arial" w:eastAsia="Arial" w:hAnsi="Arial" w:cs="Arial"/>
          <w:noProof/>
          <w:color w:val="000000"/>
          <w:sz w:val="22"/>
          <w:szCs w:val="22"/>
        </w:rPr>
        <w:lastRenderedPageBreak/>
        <w:drawing>
          <wp:anchor distT="0" distB="0" distL="0" distR="114300" simplePos="0" relativeHeight="251658240" behindDoc="0" locked="0" layoutInCell="1" allowOverlap="1">
            <wp:simplePos x="0" y="0"/>
            <wp:positionH relativeFrom="column">
              <wp:posOffset>-640080</wp:posOffset>
            </wp:positionH>
            <wp:positionV relativeFrom="topMargin">
              <wp:posOffset>457200</wp:posOffset>
            </wp:positionV>
            <wp:extent cx="7168896" cy="9281160"/>
            <wp:effectExtent l="0" t="0" r="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igure2.pdf"/>
                    <pic:cNvPicPr/>
                  </pic:nvPicPr>
                  <pic:blipFill>
                    <a:blip r:embed="rId8">
                      <a:extLst>
                        <a:ext uri="{28A0092B-C50C-407E-A947-70E740481C1C}">
                          <a14:useLocalDpi xmlns:a14="http://schemas.microsoft.com/office/drawing/2010/main" val="0"/>
                        </a:ext>
                      </a:extLst>
                    </a:blip>
                    <a:stretch>
                      <a:fillRect/>
                    </a:stretch>
                  </pic:blipFill>
                  <pic:spPr>
                    <a:xfrm>
                      <a:off x="0" y="0"/>
                      <a:ext cx="7168896" cy="9281160"/>
                    </a:xfrm>
                    <a:prstGeom prst="rect">
                      <a:avLst/>
                    </a:prstGeom>
                  </pic:spPr>
                </pic:pic>
              </a:graphicData>
            </a:graphic>
            <wp14:sizeRelH relativeFrom="margin">
              <wp14:pctWidth>0</wp14:pctWidth>
            </wp14:sizeRelH>
            <wp14:sizeRelV relativeFrom="margin">
              <wp14:pctHeight>0</wp14:pctHeight>
            </wp14:sizeRelV>
          </wp:anchor>
        </w:drawing>
      </w:r>
    </w:p>
    <w:p w:rsidR="00EA0121" w:rsidRDefault="001D33C3">
      <w:pPr>
        <w:rPr>
          <w:rFonts w:ascii="Arial" w:eastAsia="Arial" w:hAnsi="Arial" w:cs="Arial"/>
          <w:sz w:val="20"/>
          <w:szCs w:val="20"/>
        </w:rPr>
      </w:pPr>
      <w:r>
        <w:rPr>
          <w:rFonts w:ascii="Arial" w:eastAsia="Arial" w:hAnsi="Arial" w:cs="Arial"/>
          <w:noProof/>
          <w:sz w:val="20"/>
          <w:szCs w:val="20"/>
        </w:rPr>
        <w:lastRenderedPageBreak/>
        <w:drawing>
          <wp:anchor distT="0" distB="0" distL="114300" distR="114300" simplePos="0" relativeHeight="251659264" behindDoc="0" locked="0" layoutInCell="1" allowOverlap="1">
            <wp:simplePos x="0" y="0"/>
            <wp:positionH relativeFrom="column">
              <wp:posOffset>-685800</wp:posOffset>
            </wp:positionH>
            <wp:positionV relativeFrom="paragraph">
              <wp:posOffset>2627630</wp:posOffset>
            </wp:positionV>
            <wp:extent cx="7278624" cy="1911096"/>
            <wp:effectExtent l="0" t="0" r="0" b="0"/>
            <wp:wrapSquare wrapText="bothSides"/>
            <wp:docPr id="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9" cstate="print">
                      <a:extLst>
                        <a:ext uri="{28A0092B-C50C-407E-A947-70E740481C1C}">
                          <a14:useLocalDpi xmlns:a14="http://schemas.microsoft.com/office/drawing/2010/main" val="0"/>
                        </a:ext>
                      </a:extLst>
                    </a:blip>
                    <a:srcRect/>
                    <a:stretch>
                      <a:fillRect/>
                    </a:stretch>
                  </pic:blipFill>
                  <pic:spPr>
                    <a:xfrm>
                      <a:off x="0" y="0"/>
                      <a:ext cx="7278624" cy="1911096"/>
                    </a:xfrm>
                    <a:prstGeom prst="rect">
                      <a:avLst/>
                    </a:prstGeom>
                    <a:ln/>
                  </pic:spPr>
                </pic:pic>
              </a:graphicData>
            </a:graphic>
            <wp14:sizeRelH relativeFrom="margin">
              <wp14:pctWidth>0</wp14:pctWidth>
            </wp14:sizeRelH>
            <wp14:sizeRelV relativeFrom="margin">
              <wp14:pctHeight>0</wp14:pctHeight>
            </wp14:sizeRelV>
          </wp:anchor>
        </w:drawing>
      </w:r>
      <w:r>
        <w:rPr>
          <w:rFonts w:ascii="Arial" w:eastAsia="Arial" w:hAnsi="Arial" w:cs="Arial"/>
          <w:b/>
          <w:sz w:val="20"/>
          <w:szCs w:val="20"/>
        </w:rPr>
        <w:t xml:space="preserve">Figure 2. Measuring fitness for a collection of adaptive mutants across many environments has the potential to reveal biological signal. (A) </w:t>
      </w:r>
      <w:r>
        <w:rPr>
          <w:rFonts w:ascii="Arial" w:eastAsia="Arial" w:hAnsi="Arial" w:cs="Arial"/>
          <w:sz w:val="20"/>
          <w:szCs w:val="20"/>
        </w:rPr>
        <w:t>Schematic of fitness measurement experiment with DNA barcodes. Mutants tagged with DNA barcodes are pooled with the ancestor such that, at the initial timepoint of the experiment, the pool makes up 10% of the population. The pool is then propagated for several transfers. DNA is extracted from each timepoint, and the barcode region is PCR amplified and then sequenced with Illumina sequencing. Barcode frequencies are then quantified based on the relative counts of the barcodes, and fitness is calculated based on the rate of change of the barcode frequency, corrected for the frequency change of known neutral barcodes.</w:t>
      </w:r>
      <w:ins w:id="158" w:author="Grant Kinsler" w:date="2020-03-26T16:40:00Z">
        <w:r w:rsidR="00F17AF1">
          <w:rPr>
            <w:rFonts w:ascii="Arial" w:eastAsia="Arial" w:hAnsi="Arial" w:cs="Arial"/>
            <w:color w:val="FF0000"/>
            <w:sz w:val="20"/>
            <w:szCs w:val="20"/>
          </w:rPr>
          <w:t xml:space="preserve"> Time not labeled.</w:t>
        </w:r>
      </w:ins>
      <w:r>
        <w:rPr>
          <w:rFonts w:ascii="Arial" w:eastAsia="Arial" w:hAnsi="Arial" w:cs="Arial"/>
          <w:sz w:val="20"/>
          <w:szCs w:val="20"/>
        </w:rPr>
        <w:t xml:space="preserve"> </w:t>
      </w:r>
      <w:r>
        <w:rPr>
          <w:rFonts w:ascii="Arial" w:eastAsia="Arial" w:hAnsi="Arial" w:cs="Arial"/>
          <w:b/>
          <w:sz w:val="20"/>
          <w:szCs w:val="20"/>
        </w:rPr>
        <w:t xml:space="preserve">(B) </w:t>
      </w:r>
      <w:r>
        <w:rPr>
          <w:rFonts w:ascii="Arial" w:eastAsia="Arial" w:hAnsi="Arial" w:cs="Arial"/>
          <w:sz w:val="20"/>
          <w:szCs w:val="20"/>
        </w:rPr>
        <w:t>Average fitness in the evolution condition (per cycle) of each mutant, calculated as the average across all 9 batches of the evolution condition.</w:t>
      </w:r>
      <w:ins w:id="159" w:author="Grant Kinsler" w:date="2020-03-26T16:47:00Z">
        <w:r w:rsidR="00F17AF1">
          <w:rPr>
            <w:rFonts w:ascii="Arial" w:eastAsia="Arial" w:hAnsi="Arial" w:cs="Arial"/>
            <w:sz w:val="20"/>
            <w:szCs w:val="20"/>
          </w:rPr>
          <w:t xml:space="preserve"> </w:t>
        </w:r>
        <w:r w:rsidR="00F17AF1">
          <w:rPr>
            <w:rFonts w:ascii="Arial" w:eastAsia="Arial" w:hAnsi="Arial" w:cs="Arial"/>
            <w:color w:val="FF0000"/>
            <w:sz w:val="20"/>
            <w:szCs w:val="20"/>
          </w:rPr>
          <w:t>Change names on pink mutations??</w:t>
        </w:r>
      </w:ins>
      <w:r>
        <w:rPr>
          <w:rFonts w:ascii="Arial" w:eastAsia="Arial" w:hAnsi="Arial" w:cs="Arial"/>
          <w:sz w:val="20"/>
          <w:szCs w:val="20"/>
        </w:rPr>
        <w:t xml:space="preserve"> </w:t>
      </w:r>
      <w:r>
        <w:rPr>
          <w:rFonts w:ascii="Arial" w:eastAsia="Arial" w:hAnsi="Arial" w:cs="Arial"/>
          <w:b/>
          <w:sz w:val="20"/>
          <w:szCs w:val="20"/>
        </w:rPr>
        <w:t xml:space="preserve">(C) (top) </w:t>
      </w:r>
      <w:r>
        <w:rPr>
          <w:rFonts w:ascii="Arial" w:eastAsia="Arial" w:hAnsi="Arial" w:cs="Arial"/>
          <w:sz w:val="20"/>
          <w:szCs w:val="20"/>
        </w:rPr>
        <w:t xml:space="preserve">Conditions are ordered based on similarity to the average across all batches. Conditions where mutants are less than two standard deviations different from the evolution condition (EC batches mean) are denoted in black and make up the subtle perturbation set. Conditions where the aggregate behavior exceeds two standard deviations are shown in red and make up the strong perturbations. </w:t>
      </w:r>
      <w:r>
        <w:rPr>
          <w:rFonts w:ascii="Arial" w:eastAsia="Arial" w:hAnsi="Arial" w:cs="Arial"/>
          <w:b/>
          <w:sz w:val="20"/>
          <w:szCs w:val="20"/>
        </w:rPr>
        <w:t xml:space="preserve">(bottom) </w:t>
      </w:r>
      <w:r>
        <w:rPr>
          <w:rFonts w:ascii="Arial" w:eastAsia="Arial" w:hAnsi="Arial" w:cs="Arial"/>
          <w:sz w:val="20"/>
          <w:szCs w:val="20"/>
        </w:rPr>
        <w:t>For each common mutation type, we take the average fitness across the evolution condition batches and the standard deviation of this behavior – brackets on the right represent two standard deviations away from the mean amongst the batch conditions per mutation type. Arrows indicate relative  fitness values below -1.25. Grey shading for eye-guiding purposes only.</w:t>
      </w:r>
    </w:p>
    <w:p w:rsidR="00EA0121" w:rsidRDefault="001D33C3">
      <w:pPr>
        <w:rPr>
          <w:rFonts w:ascii="Arial" w:eastAsia="Arial" w:hAnsi="Arial" w:cs="Arial"/>
          <w:sz w:val="20"/>
          <w:szCs w:val="20"/>
        </w:rPr>
      </w:pPr>
      <w:r>
        <w:rPr>
          <w:rFonts w:ascii="Arial" w:eastAsia="Arial" w:hAnsi="Arial" w:cs="Arial"/>
          <w:b/>
          <w:sz w:val="20"/>
          <w:szCs w:val="20"/>
        </w:rPr>
        <w:t xml:space="preserve">Fig S1. Barcoded fitness measurements provide precise estimates of fitness.  </w:t>
      </w:r>
      <w:r>
        <w:rPr>
          <w:rFonts w:ascii="Arial" w:eastAsia="Arial" w:hAnsi="Arial" w:cs="Arial"/>
          <w:sz w:val="20"/>
          <w:szCs w:val="20"/>
        </w:rPr>
        <w:t>Showing all the replicates for all the non-batch conditions.</w:t>
      </w:r>
    </w:p>
    <w:p w:rsidR="00EA0121" w:rsidRDefault="00EA0121">
      <w:pPr>
        <w:rPr>
          <w:rFonts w:ascii="Arial" w:eastAsia="Arial" w:hAnsi="Arial" w:cs="Arial"/>
          <w:sz w:val="20"/>
          <w:szCs w:val="20"/>
        </w:rPr>
      </w:pPr>
    </w:p>
    <w:p w:rsidR="00EA0121" w:rsidRDefault="001D33C3">
      <w:pPr>
        <w:jc w:val="center"/>
        <w:rPr>
          <w:rFonts w:ascii="Arial" w:eastAsia="Arial" w:hAnsi="Arial" w:cs="Arial"/>
          <w:sz w:val="20"/>
          <w:szCs w:val="20"/>
        </w:rPr>
      </w:pPr>
      <w:r>
        <w:rPr>
          <w:rFonts w:ascii="Arial" w:eastAsia="Arial" w:hAnsi="Arial" w:cs="Arial"/>
          <w:noProof/>
          <w:sz w:val="20"/>
          <w:szCs w:val="20"/>
        </w:rPr>
        <w:drawing>
          <wp:inline distT="114300" distB="114300" distL="114300" distR="114300">
            <wp:extent cx="2653810" cy="2510790"/>
            <wp:effectExtent l="0" t="0" r="0" b="0"/>
            <wp:docPr id="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0"/>
                    <a:srcRect/>
                    <a:stretch>
                      <a:fillRect/>
                    </a:stretch>
                  </pic:blipFill>
                  <pic:spPr>
                    <a:xfrm>
                      <a:off x="0" y="0"/>
                      <a:ext cx="2653810" cy="2510790"/>
                    </a:xfrm>
                    <a:prstGeom prst="rect">
                      <a:avLst/>
                    </a:prstGeom>
                    <a:ln/>
                  </pic:spPr>
                </pic:pic>
              </a:graphicData>
            </a:graphic>
          </wp:inline>
        </w:drawing>
      </w:r>
    </w:p>
    <w:p w:rsidR="00EA0121" w:rsidRPr="00F17AF1" w:rsidRDefault="001D33C3">
      <w:pPr>
        <w:rPr>
          <w:rFonts w:ascii="Arial" w:eastAsia="Arial" w:hAnsi="Arial" w:cs="Arial"/>
          <w:color w:val="FF0000"/>
          <w:sz w:val="20"/>
          <w:szCs w:val="20"/>
          <w:rPrChange w:id="160" w:author="Grant Kinsler" w:date="2020-03-26T16:47:00Z">
            <w:rPr>
              <w:rFonts w:ascii="Arial" w:eastAsia="Arial" w:hAnsi="Arial" w:cs="Arial"/>
              <w:sz w:val="20"/>
              <w:szCs w:val="20"/>
            </w:rPr>
          </w:rPrChange>
        </w:rPr>
      </w:pPr>
      <w:r>
        <w:rPr>
          <w:rFonts w:ascii="Arial" w:eastAsia="Arial" w:hAnsi="Arial" w:cs="Arial"/>
          <w:b/>
          <w:sz w:val="20"/>
          <w:szCs w:val="20"/>
        </w:rPr>
        <w:t xml:space="preserve">Fig S2. </w:t>
      </w:r>
      <w:r>
        <w:rPr>
          <w:rFonts w:ascii="Arial" w:eastAsia="Arial" w:hAnsi="Arial" w:cs="Arial"/>
          <w:sz w:val="20"/>
          <w:szCs w:val="20"/>
        </w:rPr>
        <w:t xml:space="preserve">Variance in estimated fitness within replicates for identical mutants tagged with different barcodes is smaller than the variance in estimated fitness across replicates (both top panel “within replicate” vs “between replicate” comparison and bottom left panel via permutation test). Variance in estimated fitness </w:t>
      </w:r>
      <w:r>
        <w:rPr>
          <w:rFonts w:ascii="Arial" w:eastAsia="Arial" w:hAnsi="Arial" w:cs="Arial"/>
          <w:sz w:val="20"/>
          <w:szCs w:val="20"/>
        </w:rPr>
        <w:lastRenderedPageBreak/>
        <w:t>across replicates is also smaller than that observed between batches (top panel and bottom right comparison via permutation test).</w:t>
      </w:r>
      <w:ins w:id="161" w:author="Grant Kinsler" w:date="2020-03-26T16:43:00Z">
        <w:r w:rsidR="00F17AF1">
          <w:rPr>
            <w:rFonts w:ascii="Arial" w:eastAsia="Arial" w:hAnsi="Arial" w:cs="Arial"/>
            <w:sz w:val="20"/>
            <w:szCs w:val="20"/>
          </w:rPr>
          <w:t xml:space="preserve"> </w:t>
        </w:r>
        <w:r w:rsidR="00F17AF1">
          <w:rPr>
            <w:rFonts w:ascii="Arial" w:eastAsia="Arial" w:hAnsi="Arial" w:cs="Arial"/>
            <w:color w:val="FF0000"/>
            <w:sz w:val="20"/>
            <w:szCs w:val="20"/>
          </w:rPr>
          <w:t xml:space="preserve">NEEDS TO BE MUCH CLEARER… </w:t>
        </w:r>
      </w:ins>
    </w:p>
    <w:p w:rsidR="00EA0121" w:rsidRDefault="00EA0121">
      <w:pPr>
        <w:rPr>
          <w:rFonts w:ascii="Arial" w:eastAsia="Arial" w:hAnsi="Arial" w:cs="Arial"/>
          <w:sz w:val="20"/>
          <w:szCs w:val="20"/>
        </w:rPr>
      </w:pPr>
    </w:p>
    <w:p w:rsidR="00EA0121" w:rsidRDefault="001D33C3">
      <w:pPr>
        <w:widowControl w:val="0"/>
        <w:spacing w:line="276" w:lineRule="auto"/>
        <w:rPr>
          <w:rFonts w:ascii="Arial" w:eastAsia="Arial" w:hAnsi="Arial" w:cs="Arial"/>
          <w:b/>
          <w:sz w:val="22"/>
          <w:szCs w:val="22"/>
          <w:highlight w:val="red"/>
        </w:rPr>
      </w:pPr>
      <w:r>
        <w:rPr>
          <w:rFonts w:ascii="Arial" w:eastAsia="Arial" w:hAnsi="Arial" w:cs="Arial"/>
          <w:b/>
          <w:color w:val="000000"/>
          <w:sz w:val="20"/>
          <w:szCs w:val="20"/>
        </w:rPr>
        <w:t>Table S1. All mutants included.</w:t>
      </w:r>
      <w:r>
        <w:rPr>
          <w:rFonts w:ascii="Arial" w:eastAsia="Arial" w:hAnsi="Arial" w:cs="Arial"/>
          <w:i/>
          <w:color w:val="000000"/>
          <w:sz w:val="20"/>
          <w:szCs w:val="20"/>
        </w:rPr>
        <w:t xml:space="preserve"> </w:t>
      </w:r>
      <w:r>
        <w:rPr>
          <w:rFonts w:ascii="Arial" w:eastAsia="Arial" w:hAnsi="Arial" w:cs="Arial"/>
          <w:color w:val="000000"/>
          <w:sz w:val="20"/>
          <w:szCs w:val="20"/>
        </w:rPr>
        <w:t xml:space="preserve">Show number of mutants, including number included in canonical training and test sets. </w:t>
      </w:r>
    </w:p>
    <w:p w:rsidR="00EA0121" w:rsidRDefault="00EA0121">
      <w:pPr>
        <w:widowControl w:val="0"/>
        <w:spacing w:line="276" w:lineRule="auto"/>
        <w:rPr>
          <w:rFonts w:ascii="Arial" w:eastAsia="Arial" w:hAnsi="Arial" w:cs="Arial"/>
          <w:b/>
          <w:sz w:val="22"/>
          <w:szCs w:val="22"/>
        </w:rPr>
      </w:pPr>
    </w:p>
    <w:p w:rsidR="00EA0121" w:rsidRDefault="001D33C3">
      <w:pPr>
        <w:widowControl w:val="0"/>
        <w:spacing w:line="276" w:lineRule="auto"/>
        <w:rPr>
          <w:ins w:id="162" w:author="Grant Kinsler" w:date="2020-03-26T16:48:00Z"/>
          <w:rFonts w:ascii="Arial" w:eastAsia="Arial" w:hAnsi="Arial" w:cs="Arial"/>
          <w:b/>
          <w:sz w:val="22"/>
          <w:szCs w:val="22"/>
        </w:rPr>
      </w:pPr>
      <w:r>
        <w:rPr>
          <w:rFonts w:ascii="Arial" w:eastAsia="Arial" w:hAnsi="Arial" w:cs="Arial"/>
          <w:b/>
          <w:sz w:val="22"/>
          <w:szCs w:val="22"/>
        </w:rPr>
        <w:t xml:space="preserve">8-dimensional phenotypic space predicts fitness variation across subtle environmental perturbations and known genetic features of adaptive mutants </w:t>
      </w:r>
    </w:p>
    <w:p w:rsidR="00F02145" w:rsidRDefault="00F02145">
      <w:pPr>
        <w:widowControl w:val="0"/>
        <w:spacing w:line="276" w:lineRule="auto"/>
        <w:rPr>
          <w:ins w:id="163" w:author="Grant Kinsler" w:date="2020-03-26T16:48:00Z"/>
          <w:rFonts w:ascii="Arial" w:eastAsia="Arial" w:hAnsi="Arial" w:cs="Arial"/>
          <w:b/>
          <w:sz w:val="22"/>
          <w:szCs w:val="22"/>
        </w:rPr>
      </w:pPr>
    </w:p>
    <w:p w:rsidR="00F02145" w:rsidRPr="00F02145" w:rsidRDefault="00F02145">
      <w:pPr>
        <w:widowControl w:val="0"/>
        <w:spacing w:line="276" w:lineRule="auto"/>
        <w:rPr>
          <w:rFonts w:ascii="Arial" w:eastAsia="Arial" w:hAnsi="Arial" w:cs="Arial"/>
          <w:b/>
          <w:color w:val="FF0000"/>
          <w:sz w:val="22"/>
          <w:szCs w:val="22"/>
          <w:rPrChange w:id="164" w:author="Grant Kinsler" w:date="2020-03-26T16:48:00Z">
            <w:rPr>
              <w:rFonts w:ascii="Arial" w:eastAsia="Arial" w:hAnsi="Arial" w:cs="Arial"/>
              <w:b/>
              <w:sz w:val="22"/>
              <w:szCs w:val="22"/>
            </w:rPr>
          </w:rPrChange>
        </w:rPr>
      </w:pPr>
      <w:ins w:id="165" w:author="Grant Kinsler" w:date="2020-03-26T16:48:00Z">
        <w:r>
          <w:rPr>
            <w:rFonts w:ascii="Arial" w:eastAsia="Arial" w:hAnsi="Arial" w:cs="Arial"/>
            <w:b/>
            <w:color w:val="FF0000"/>
            <w:sz w:val="22"/>
            <w:szCs w:val="22"/>
          </w:rPr>
          <w:t xml:space="preserve">More reminder of SVD… </w:t>
        </w:r>
      </w:ins>
    </w:p>
    <w:p w:rsidR="00EA0121" w:rsidRDefault="00EA0121">
      <w:pPr>
        <w:widowControl w:val="0"/>
        <w:spacing w:line="276" w:lineRule="auto"/>
        <w:rPr>
          <w:rFonts w:ascii="Arial" w:eastAsia="Arial" w:hAnsi="Arial" w:cs="Arial"/>
          <w:b/>
          <w:sz w:val="22"/>
          <w:szCs w:val="22"/>
        </w:rPr>
      </w:pPr>
    </w:p>
    <w:p w:rsidR="00EA0121" w:rsidRDefault="001D33C3">
      <w:pPr>
        <w:spacing w:line="276" w:lineRule="auto"/>
        <w:rPr>
          <w:rFonts w:ascii="Arial" w:eastAsia="Arial" w:hAnsi="Arial" w:cs="Arial"/>
          <w:sz w:val="22"/>
          <w:szCs w:val="22"/>
        </w:rPr>
      </w:pPr>
      <w:r>
        <w:rPr>
          <w:rFonts w:ascii="Arial" w:eastAsia="Arial" w:hAnsi="Arial" w:cs="Arial"/>
          <w:sz w:val="22"/>
          <w:szCs w:val="22"/>
        </w:rPr>
        <w:t>After we use SVD to decompose the fitness variation across all the subtle environments, our next key question is which of the SVD dimensions reflect true biological variation and which reflect technical noise and thus lead to overfitting. To do this we use two independent approaches. The first approach takes advantage of estimates of the amount of measurement error given by our noise model, which estimates the uncertainty of a given measurement based on finite coverage and between-replicate variation. A matrix composed solely of random error, with no true signal, will have some largest component that Singular Value Decomposition (SVD) detects, representing the largest signal that can be generated from this noise alone. This largest noise component represents the detection threshold for real biological signal, as any signal smaller than this largest component of noise will be overwhelmed by error. We thus simulated many matrices of our estimate of measurement error and identified the detection threshold [see methods]. We then kept only components with more explanatory power than our estimate of  noise (Fig. 3A). Our second method is bi-cross-validation whereby we first split the data into training and test sets. After using SVD to fit a phenotypic model on the training data, this model is then used to predict the fitness data in the test set. Because overfitting should reduce prediction accuracy in the test set, we then select the number of phenotypes that performs the best at predicting the test data across many iterations of this predictive process (Fig S4).</w:t>
      </w:r>
    </w:p>
    <w:p w:rsidR="00EA0121" w:rsidRDefault="00EA0121">
      <w:pPr>
        <w:spacing w:line="276" w:lineRule="auto"/>
        <w:rPr>
          <w:rFonts w:ascii="Arial" w:eastAsia="Arial" w:hAnsi="Arial" w:cs="Arial"/>
          <w:sz w:val="22"/>
          <w:szCs w:val="22"/>
        </w:rPr>
      </w:pPr>
    </w:p>
    <w:p w:rsidR="00EA0121" w:rsidRDefault="001D33C3">
      <w:pPr>
        <w:spacing w:line="276" w:lineRule="auto"/>
        <w:rPr>
          <w:rFonts w:ascii="Arial" w:eastAsia="Arial" w:hAnsi="Arial" w:cs="Arial"/>
          <w:sz w:val="22"/>
          <w:szCs w:val="22"/>
        </w:rPr>
      </w:pPr>
      <w:r>
        <w:rPr>
          <w:rFonts w:ascii="Arial" w:eastAsia="Arial" w:hAnsi="Arial" w:cs="Arial"/>
          <w:sz w:val="22"/>
          <w:szCs w:val="22"/>
        </w:rPr>
        <w:t>To validate both of these approaches, we simulated data with a known number of fitness-relevant phenotypes and used these procedures to estimate the number of phenotypes. With very small amounts of measurement error, both approaches accurately estimate the number of phenotypes. As measurement error increases, we retain the ability to detect only the largest phenotypes, as expected. Importantly, both methods largely agree on the number of detectable phenotypes in the data (Fig. S3).</w:t>
      </w:r>
    </w:p>
    <w:p w:rsidR="00EA0121" w:rsidRDefault="00EA0121">
      <w:pPr>
        <w:spacing w:line="276" w:lineRule="auto"/>
        <w:rPr>
          <w:rFonts w:ascii="Arial" w:eastAsia="Arial" w:hAnsi="Arial" w:cs="Arial"/>
          <w:sz w:val="22"/>
          <w:szCs w:val="22"/>
        </w:rPr>
      </w:pPr>
    </w:p>
    <w:p w:rsidR="00EA0121" w:rsidRDefault="001D33C3">
      <w:pPr>
        <w:spacing w:line="276" w:lineRule="auto"/>
        <w:rPr>
          <w:rFonts w:ascii="Arial" w:eastAsia="Arial" w:hAnsi="Arial" w:cs="Arial"/>
          <w:sz w:val="22"/>
          <w:szCs w:val="22"/>
        </w:rPr>
      </w:pPr>
      <w:r>
        <w:rPr>
          <w:rFonts w:ascii="Arial" w:eastAsia="Arial" w:hAnsi="Arial" w:cs="Arial"/>
          <w:sz w:val="22"/>
          <w:szCs w:val="22"/>
        </w:rPr>
        <w:t xml:space="preserve">Our analysis revealed that there is a small number of detectable fitness-relevant phenotypes represented by these adaptive mutants in the subtle environmental perturbations. The first component is very large, explaining 95% of variation in this data (Fig 3A), and effectively represents each mutant’s average fitness across the subtle perturbations and the fitness of the average mutant in each condition. This is not surprising, as the fitness of mutants in the evolution condition should be predictive of fitness in the subtle perturbations. The next seven components explain the remaining genotype by environment interactions detectable with our approach. Of these, the first four capture 87% of the remaining variation (67.8%, 8.3%, 5.6%, and 5.3%, respectively) - these represent “major” components of interaction. Our approach also </w:t>
      </w:r>
      <w:r>
        <w:rPr>
          <w:rFonts w:ascii="Arial" w:eastAsia="Arial" w:hAnsi="Arial" w:cs="Arial"/>
          <w:sz w:val="22"/>
          <w:szCs w:val="22"/>
        </w:rPr>
        <w:lastRenderedPageBreak/>
        <w:t>detects three additional “minor” interaction components that each capture less than 2% of the remaining variation (Fig 3A). Additional smaller components beyond these eight are below the level of detection.</w:t>
      </w:r>
    </w:p>
    <w:p w:rsidR="00EA0121" w:rsidRDefault="00EA0121">
      <w:pPr>
        <w:spacing w:line="276" w:lineRule="auto"/>
        <w:rPr>
          <w:rFonts w:ascii="Arial" w:eastAsia="Arial" w:hAnsi="Arial" w:cs="Arial"/>
          <w:sz w:val="22"/>
          <w:szCs w:val="22"/>
        </w:rPr>
      </w:pPr>
    </w:p>
    <w:p w:rsidR="00EA0121" w:rsidRDefault="001D33C3">
      <w:pPr>
        <w:spacing w:line="276" w:lineRule="auto"/>
        <w:rPr>
          <w:rFonts w:ascii="Arial" w:eastAsia="Arial" w:hAnsi="Arial" w:cs="Arial"/>
          <w:sz w:val="22"/>
          <w:szCs w:val="22"/>
        </w:rPr>
      </w:pPr>
      <w:r>
        <w:rPr>
          <w:rFonts w:ascii="Arial" w:eastAsia="Arial" w:hAnsi="Arial" w:cs="Arial"/>
          <w:sz w:val="22"/>
          <w:szCs w:val="22"/>
        </w:rPr>
        <w:t>We further validated this space using bi-cross-validation. Specifically, we designated a balanced set 60 of the 292 mutants as a training set, chosen such that each recurrent mutation type (diploid, high-fitness diploid, RAS/PKA mutants) is roughly equally represented (see Methods). The remaining 232 mutants comprise the test set. This set contains all mutation types represented by only a single mutant, including all TOR/SCH9 (</w:t>
      </w:r>
      <w:r>
        <w:rPr>
          <w:rFonts w:ascii="Arial" w:eastAsia="Arial" w:hAnsi="Arial" w:cs="Arial"/>
          <w:i/>
          <w:sz w:val="22"/>
          <w:szCs w:val="22"/>
        </w:rPr>
        <w:t>TOR1, SCH9, KOG1)</w:t>
      </w:r>
      <w:r>
        <w:rPr>
          <w:rFonts w:ascii="Arial" w:eastAsia="Arial" w:hAnsi="Arial" w:cs="Arial"/>
          <w:sz w:val="22"/>
          <w:szCs w:val="22"/>
        </w:rPr>
        <w:t xml:space="preserve"> and HOG (</w:t>
      </w:r>
      <w:r>
        <w:rPr>
          <w:rFonts w:ascii="Arial" w:eastAsia="Arial" w:hAnsi="Arial" w:cs="Arial"/>
          <w:i/>
          <w:sz w:val="22"/>
          <w:szCs w:val="22"/>
        </w:rPr>
        <w:t xml:space="preserve">SSK2) </w:t>
      </w:r>
      <w:r>
        <w:rPr>
          <w:rFonts w:ascii="Arial" w:eastAsia="Arial" w:hAnsi="Arial" w:cs="Arial"/>
          <w:sz w:val="22"/>
          <w:szCs w:val="22"/>
        </w:rPr>
        <w:t>pathway representatives. We iteratively constructed 25 phenotype spaces by leaving out each subtle perturbation, creating the space with the remaining 24 conditions and the training mutants. We then predicted the fitness of the held-out testing mutants in this held-out condition (see Methods) with each number of components, using a measure of variance explained that weights the contribution of each mutant to overall variance explained based on the number of mutants that share its mutation type (see Methods). Averaging across the 25 iterations, a model with a single component, which again represents the average fitness for each mutant and the effect of the average mutant for each condition (1-component model), explains 85% of weighted variance for the test mutants in the left-out conditions. A 5-component model using this mean effect as well as the four major interaction components shows substantial improvement, explaining 95.1% of weighted variance. An 8-component model, which further includes three minor interaction components, shows additional incremental improvement and explains 96.2% of the weighted variance. Additional, smaller components do not provide consistent improvement of fit. Altogether, this shows that all eight components do in fact reflect detectable and predictive signals, despite the small size of the three minor interaction components. While there may be additional signal in the data, we are not confident in our ability to capture it with even smaller components.</w:t>
      </w:r>
    </w:p>
    <w:p w:rsidR="00EA0121" w:rsidRDefault="00EA0121">
      <w:pPr>
        <w:widowControl w:val="0"/>
        <w:spacing w:line="276" w:lineRule="auto"/>
        <w:rPr>
          <w:rFonts w:ascii="Arial" w:eastAsia="Arial" w:hAnsi="Arial" w:cs="Arial"/>
          <w:sz w:val="22"/>
          <w:szCs w:val="22"/>
        </w:rPr>
      </w:pPr>
    </w:p>
    <w:p w:rsidR="00EA0121" w:rsidRDefault="001D33C3">
      <w:pPr>
        <w:widowControl w:val="0"/>
        <w:spacing w:line="276" w:lineRule="auto"/>
        <w:rPr>
          <w:rFonts w:ascii="Arial" w:eastAsia="Arial" w:hAnsi="Arial" w:cs="Arial"/>
          <w:sz w:val="22"/>
          <w:szCs w:val="22"/>
        </w:rPr>
      </w:pPr>
      <w:r>
        <w:rPr>
          <w:rFonts w:ascii="Arial" w:eastAsia="Arial" w:hAnsi="Arial" w:cs="Arial"/>
          <w:sz w:val="22"/>
          <w:szCs w:val="22"/>
        </w:rPr>
        <w:t xml:space="preserve">We then asked if the 8-dimensional phenotype space constructed with fitness profiles of the training mutants and all the subtle perturbations clusters the mutants by pathway, genes, or another obvious pattern indicative of phenotypic variation despite labelled information being hidden from the inference procedure. We also inferred the location of the remaining 232 test mutants by allowing them to find the best phenotypes based on the weights of the conditions. We used Uniform Manifold Approximation and Projection (UMAP) to visualize the distance between mutants in the 8-dimensional phenotype space (Fig. 3B). </w:t>
      </w:r>
    </w:p>
    <w:p w:rsidR="00EA0121" w:rsidRDefault="00EA0121">
      <w:pPr>
        <w:widowControl w:val="0"/>
        <w:spacing w:line="276" w:lineRule="auto"/>
        <w:rPr>
          <w:rFonts w:ascii="Arial" w:eastAsia="Arial" w:hAnsi="Arial" w:cs="Arial"/>
          <w:sz w:val="22"/>
          <w:szCs w:val="22"/>
        </w:rPr>
      </w:pPr>
    </w:p>
    <w:p w:rsidR="0079277E" w:rsidRDefault="001D33C3">
      <w:pPr>
        <w:widowControl w:val="0"/>
        <w:spacing w:line="276" w:lineRule="auto"/>
        <w:rPr>
          <w:ins w:id="166" w:author="Grant Kinsler" w:date="2020-03-26T17:01:00Z"/>
          <w:rFonts w:ascii="Arial" w:eastAsia="Arial" w:hAnsi="Arial" w:cs="Arial"/>
          <w:color w:val="FF0000"/>
          <w:sz w:val="22"/>
          <w:szCs w:val="22"/>
        </w:rPr>
      </w:pPr>
      <w:r>
        <w:rPr>
          <w:rFonts w:ascii="Arial" w:eastAsia="Arial" w:hAnsi="Arial" w:cs="Arial"/>
          <w:sz w:val="22"/>
          <w:szCs w:val="22"/>
        </w:rPr>
        <w:t xml:space="preserve">The map shows that many mutants do cluster by type and by gene. Specifically, the diploids, </w:t>
      </w:r>
      <w:r>
        <w:rPr>
          <w:rFonts w:ascii="Arial" w:eastAsia="Arial" w:hAnsi="Arial" w:cs="Arial"/>
          <w:i/>
          <w:sz w:val="22"/>
          <w:szCs w:val="22"/>
        </w:rPr>
        <w:t>IRA1 nonsense, GPB2,</w:t>
      </w:r>
      <w:r>
        <w:rPr>
          <w:rFonts w:ascii="Arial" w:eastAsia="Arial" w:hAnsi="Arial" w:cs="Arial"/>
          <w:sz w:val="22"/>
          <w:szCs w:val="22"/>
        </w:rPr>
        <w:t xml:space="preserve"> and </w:t>
      </w:r>
      <w:r>
        <w:rPr>
          <w:rFonts w:ascii="Arial" w:eastAsia="Arial" w:hAnsi="Arial" w:cs="Arial"/>
          <w:i/>
          <w:sz w:val="22"/>
          <w:szCs w:val="22"/>
        </w:rPr>
        <w:t>PDE2</w:t>
      </w:r>
      <w:r>
        <w:rPr>
          <w:rFonts w:ascii="Arial" w:eastAsia="Arial" w:hAnsi="Arial" w:cs="Arial"/>
          <w:sz w:val="22"/>
          <w:szCs w:val="22"/>
        </w:rPr>
        <w:t xml:space="preserve"> mutants all form distinct clusters. Interestingly, six high-fitness diploids (diploids with higher than average diploid fitness in the EC) also form a distinct cluster despite being whole genome sequenced and sharing no clear functional mutations. We confirmed these clusters by explicitly calculating the median pairwise distance for these groups of mutants and finding that they are indeed more closely clustered than randomly chosen groups of mutants (see Fig S5). In addition to mutants clustering by gene, there is evidence that mutants also cluster by pathway. In particular, TOR/SCH9 pathway mutants are closer to each other than randomly-selected groups of adaptive haploids (p = 0.0191). This further argues that </w:t>
      </w:r>
      <w:r>
        <w:rPr>
          <w:rFonts w:ascii="Arial" w:eastAsia="Arial" w:hAnsi="Arial" w:cs="Arial"/>
          <w:sz w:val="22"/>
          <w:szCs w:val="22"/>
        </w:rPr>
        <w:lastRenderedPageBreak/>
        <w:t>the phenotypic space we created is biologically meaningful as none of the TOR/SCH9 mutants were in the training set and thus not used to create the phenotypic space.</w:t>
      </w:r>
      <w:ins w:id="167" w:author="Grant Kinsler" w:date="2020-03-26T17:00:00Z">
        <w:r w:rsidR="0079277E">
          <w:rPr>
            <w:rFonts w:ascii="Arial" w:eastAsia="Arial" w:hAnsi="Arial" w:cs="Arial"/>
            <w:sz w:val="22"/>
            <w:szCs w:val="22"/>
          </w:rPr>
          <w:t xml:space="preserve"> </w:t>
        </w:r>
        <w:r w:rsidR="0079277E">
          <w:rPr>
            <w:rFonts w:ascii="Arial" w:eastAsia="Arial" w:hAnsi="Arial" w:cs="Arial"/>
            <w:color w:val="FF0000"/>
            <w:sz w:val="22"/>
            <w:szCs w:val="22"/>
          </w:rPr>
          <w:t>This is a little too strong a statement, probably…</w:t>
        </w:r>
      </w:ins>
      <w:ins w:id="168" w:author="Grant Kinsler" w:date="2020-03-26T17:01:00Z">
        <w:r w:rsidR="0079277E">
          <w:rPr>
            <w:rFonts w:ascii="Arial" w:eastAsia="Arial" w:hAnsi="Arial" w:cs="Arial"/>
            <w:color w:val="FF0000"/>
            <w:sz w:val="22"/>
            <w:szCs w:val="22"/>
          </w:rPr>
          <w:t xml:space="preserve"> </w:t>
        </w:r>
      </w:ins>
    </w:p>
    <w:p w:rsidR="0079277E" w:rsidRDefault="0079277E">
      <w:pPr>
        <w:widowControl w:val="0"/>
        <w:spacing w:line="276" w:lineRule="auto"/>
        <w:rPr>
          <w:ins w:id="169" w:author="Grant Kinsler" w:date="2020-03-26T17:01:00Z"/>
          <w:rFonts w:ascii="Arial" w:eastAsia="Arial" w:hAnsi="Arial" w:cs="Arial"/>
          <w:color w:val="FF0000"/>
          <w:sz w:val="22"/>
          <w:szCs w:val="22"/>
        </w:rPr>
      </w:pPr>
    </w:p>
    <w:p w:rsidR="00EA0121" w:rsidRPr="0079277E" w:rsidRDefault="0079277E">
      <w:pPr>
        <w:widowControl w:val="0"/>
        <w:spacing w:line="276" w:lineRule="auto"/>
        <w:rPr>
          <w:rFonts w:ascii="Arial" w:eastAsia="Arial" w:hAnsi="Arial" w:cs="Arial"/>
          <w:color w:val="FF0000"/>
          <w:sz w:val="22"/>
          <w:szCs w:val="22"/>
          <w:rPrChange w:id="170" w:author="Grant Kinsler" w:date="2020-03-26T17:00:00Z">
            <w:rPr>
              <w:rFonts w:ascii="Arial" w:eastAsia="Arial" w:hAnsi="Arial" w:cs="Arial"/>
              <w:sz w:val="22"/>
              <w:szCs w:val="22"/>
            </w:rPr>
          </w:rPrChange>
        </w:rPr>
      </w:pPr>
      <w:ins w:id="171" w:author="Grant Kinsler" w:date="2020-03-26T17:01:00Z">
        <w:r>
          <w:rPr>
            <w:rFonts w:ascii="Arial" w:eastAsia="Arial" w:hAnsi="Arial" w:cs="Arial"/>
            <w:color w:val="FF0000"/>
            <w:sz w:val="22"/>
            <w:szCs w:val="22"/>
          </w:rPr>
          <w:t>what’s up with the ones that don’t cluster together?</w:t>
        </w:r>
      </w:ins>
      <w:ins w:id="172" w:author="Grant Kinsler" w:date="2020-03-26T17:02:00Z">
        <w:r>
          <w:rPr>
            <w:rFonts w:ascii="Arial" w:eastAsia="Arial" w:hAnsi="Arial" w:cs="Arial"/>
            <w:color w:val="FF0000"/>
            <w:sz w:val="22"/>
            <w:szCs w:val="22"/>
          </w:rPr>
          <w:t xml:space="preserve"> IRA1 missense… </w:t>
        </w:r>
      </w:ins>
      <w:ins w:id="173" w:author="Grant Kinsler" w:date="2020-03-26T17:07:00Z">
        <w:r>
          <w:rPr>
            <w:rFonts w:ascii="Arial" w:eastAsia="Arial" w:hAnsi="Arial" w:cs="Arial"/>
            <w:color w:val="FF0000"/>
            <w:sz w:val="22"/>
            <w:szCs w:val="22"/>
          </w:rPr>
          <w:t>are they actually scattered?? They are closer when empirically calculating the distances – comment this.</w:t>
        </w:r>
      </w:ins>
    </w:p>
    <w:p w:rsidR="00EA0121" w:rsidRDefault="00EA0121">
      <w:pPr>
        <w:widowControl w:val="0"/>
        <w:spacing w:line="276" w:lineRule="auto"/>
        <w:rPr>
          <w:rFonts w:ascii="Arial" w:eastAsia="Arial" w:hAnsi="Arial" w:cs="Arial"/>
          <w:sz w:val="22"/>
          <w:szCs w:val="22"/>
        </w:rPr>
      </w:pPr>
    </w:p>
    <w:p w:rsidR="00EA0121" w:rsidRDefault="00EA0121">
      <w:pPr>
        <w:widowControl w:val="0"/>
        <w:spacing w:line="276" w:lineRule="auto"/>
        <w:rPr>
          <w:rFonts w:ascii="Arial" w:eastAsia="Arial" w:hAnsi="Arial" w:cs="Arial"/>
          <w:sz w:val="22"/>
          <w:szCs w:val="22"/>
        </w:rPr>
      </w:pPr>
    </w:p>
    <w:p w:rsidR="00EA0121" w:rsidRDefault="001D33C3">
      <w:pPr>
        <w:widowControl w:val="0"/>
        <w:spacing w:line="276" w:lineRule="auto"/>
        <w:rPr>
          <w:rFonts w:ascii="Arial" w:eastAsia="Arial" w:hAnsi="Arial" w:cs="Arial"/>
          <w:sz w:val="22"/>
          <w:szCs w:val="22"/>
        </w:rPr>
      </w:pPr>
      <w:r>
        <w:rPr>
          <w:rFonts w:ascii="Arial" w:eastAsia="Arial" w:hAnsi="Arial" w:cs="Arial"/>
          <w:noProof/>
          <w:sz w:val="22"/>
          <w:szCs w:val="22"/>
        </w:rPr>
        <w:drawing>
          <wp:inline distT="0" distB="0" distL="0" distR="0">
            <wp:extent cx="5943454" cy="3128077"/>
            <wp:effectExtent l="0" t="0" r="63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gure3.pdf"/>
                    <pic:cNvPicPr/>
                  </pic:nvPicPr>
                  <pic:blipFill rotWithShape="1">
                    <a:blip r:embed="rId11">
                      <a:extLst>
                        <a:ext uri="{28A0092B-C50C-407E-A947-70E740481C1C}">
                          <a14:useLocalDpi xmlns:a14="http://schemas.microsoft.com/office/drawing/2010/main" val="0"/>
                        </a:ext>
                      </a:extLst>
                    </a:blip>
                    <a:srcRect t="30034" b="29297"/>
                    <a:stretch/>
                  </pic:blipFill>
                  <pic:spPr bwMode="auto">
                    <a:xfrm>
                      <a:off x="0" y="0"/>
                      <a:ext cx="5943600" cy="3128154"/>
                    </a:xfrm>
                    <a:prstGeom prst="rect">
                      <a:avLst/>
                    </a:prstGeom>
                    <a:ln>
                      <a:noFill/>
                    </a:ln>
                    <a:extLst>
                      <a:ext uri="{53640926-AAD7-44D8-BBD7-CCE9431645EC}">
                        <a14:shadowObscured xmlns:a14="http://schemas.microsoft.com/office/drawing/2010/main"/>
                      </a:ext>
                    </a:extLst>
                  </pic:spPr>
                </pic:pic>
              </a:graphicData>
            </a:graphic>
          </wp:inline>
        </w:drawing>
      </w:r>
    </w:p>
    <w:p w:rsidR="00EA0121" w:rsidRDefault="001D33C3">
      <w:pPr>
        <w:widowControl w:val="0"/>
        <w:spacing w:line="276" w:lineRule="auto"/>
        <w:rPr>
          <w:rFonts w:ascii="Arial" w:eastAsia="Arial" w:hAnsi="Arial" w:cs="Arial"/>
          <w:sz w:val="20"/>
          <w:szCs w:val="20"/>
        </w:rPr>
      </w:pPr>
      <w:r>
        <w:rPr>
          <w:rFonts w:ascii="Arial" w:eastAsia="Arial" w:hAnsi="Arial" w:cs="Arial"/>
          <w:b/>
          <w:sz w:val="20"/>
          <w:szCs w:val="20"/>
        </w:rPr>
        <w:t xml:space="preserve">Figure 3. Subtle environmental perturbations reveal a 8-component phenotype space that reflects known biological features. (A) </w:t>
      </w:r>
      <w:r>
        <w:rPr>
          <w:rFonts w:ascii="Arial" w:eastAsia="Arial" w:hAnsi="Arial" w:cs="Arial"/>
          <w:sz w:val="20"/>
          <w:szCs w:val="20"/>
        </w:rPr>
        <w:t>We use SVD to decompose the fitness profiles of 292 adaptive mutants in the subtle environmental perturbations. The first component represents 95% of variation across the subtle perturbations. The signal in the data reflected by subsequent components declines (black dots, connected by line). Variance explained is indicated by the percentage, in parentheses is the percent of variation beyond the first component explained by each of these components. SVD on data simulated from the estimated measurement noise (repeated 1000 times, gray lines) reveals the limit of detection (dashed line), represented by the largest signal from the noise, indicating that there are 8 detectable components in this data.</w:t>
      </w:r>
      <w:r>
        <w:rPr>
          <w:rFonts w:ascii="Arial" w:eastAsia="Arial" w:hAnsi="Arial" w:cs="Arial"/>
          <w:b/>
          <w:sz w:val="20"/>
          <w:szCs w:val="20"/>
        </w:rPr>
        <w:t xml:space="preserve"> (B) </w:t>
      </w:r>
      <w:r>
        <w:rPr>
          <w:rFonts w:ascii="Arial" w:eastAsia="Arial" w:hAnsi="Arial" w:cs="Arial"/>
          <w:sz w:val="20"/>
          <w:szCs w:val="20"/>
        </w:rPr>
        <w:t xml:space="preserve">We construct a 8-component phenotype space from the fitness profiles of the balanced training mutants across the subtle perturbations and then place the testing mutants based on the condition weights. Uniform Manifold Projection and Approximation (UMAP) on the resulting space visualizes the relationship between mutants in this 8-dimensional space. Mutants that are close together have similar inferred phenotypic responses. Mutants with mutations in the same gene tend to be closer together than random, in particular </w:t>
      </w:r>
      <w:r>
        <w:rPr>
          <w:rFonts w:ascii="Arial" w:eastAsia="Arial" w:hAnsi="Arial" w:cs="Arial"/>
          <w:i/>
          <w:sz w:val="20"/>
          <w:szCs w:val="20"/>
        </w:rPr>
        <w:t>IRA1 nonsense</w:t>
      </w:r>
      <w:r>
        <w:rPr>
          <w:rFonts w:ascii="Arial" w:eastAsia="Arial" w:hAnsi="Arial" w:cs="Arial"/>
          <w:sz w:val="20"/>
          <w:szCs w:val="20"/>
        </w:rPr>
        <w:t xml:space="preserve"> mutants in dark blue, </w:t>
      </w:r>
      <w:r>
        <w:rPr>
          <w:rFonts w:ascii="Arial" w:eastAsia="Arial" w:hAnsi="Arial" w:cs="Arial"/>
          <w:i/>
          <w:sz w:val="20"/>
          <w:szCs w:val="20"/>
        </w:rPr>
        <w:t>GPB2</w:t>
      </w:r>
      <w:r>
        <w:rPr>
          <w:rFonts w:ascii="Arial" w:eastAsia="Arial" w:hAnsi="Arial" w:cs="Arial"/>
          <w:sz w:val="20"/>
          <w:szCs w:val="20"/>
        </w:rPr>
        <w:t xml:space="preserve"> mutants in dark green, </w:t>
      </w:r>
      <w:r>
        <w:rPr>
          <w:rFonts w:ascii="Arial" w:eastAsia="Arial" w:hAnsi="Arial" w:cs="Arial"/>
          <w:i/>
          <w:sz w:val="20"/>
          <w:szCs w:val="20"/>
        </w:rPr>
        <w:t xml:space="preserve">PDE2 </w:t>
      </w:r>
      <w:r>
        <w:rPr>
          <w:rFonts w:ascii="Arial" w:eastAsia="Arial" w:hAnsi="Arial" w:cs="Arial"/>
          <w:sz w:val="20"/>
          <w:szCs w:val="20"/>
        </w:rPr>
        <w:t>mutants in dark orange, and Diploid mutants in red. Six high-fitness diploid mutants also form a cluster despite no known genetic similarities. Note that for visualization purposes and to prevent imbalance in the UMAP procedure, we have only included the pure diploids that are in the training set.</w:t>
      </w:r>
    </w:p>
    <w:p w:rsidR="00EA0121" w:rsidRDefault="00EA0121">
      <w:pPr>
        <w:widowControl w:val="0"/>
        <w:spacing w:line="276" w:lineRule="auto"/>
        <w:rPr>
          <w:rFonts w:ascii="Arial" w:eastAsia="Arial" w:hAnsi="Arial" w:cs="Arial"/>
          <w:sz w:val="20"/>
          <w:szCs w:val="20"/>
        </w:rPr>
      </w:pPr>
    </w:p>
    <w:p w:rsidR="00EA0121" w:rsidRDefault="001D33C3">
      <w:pPr>
        <w:widowControl w:val="0"/>
        <w:spacing w:line="276" w:lineRule="auto"/>
        <w:rPr>
          <w:rFonts w:ascii="Arial" w:eastAsia="Arial" w:hAnsi="Arial" w:cs="Arial"/>
          <w:b/>
          <w:sz w:val="20"/>
          <w:szCs w:val="20"/>
        </w:rPr>
      </w:pPr>
      <w:r>
        <w:rPr>
          <w:rFonts w:ascii="Arial" w:eastAsia="Arial" w:hAnsi="Arial" w:cs="Arial"/>
          <w:b/>
          <w:noProof/>
          <w:sz w:val="20"/>
          <w:szCs w:val="20"/>
        </w:rPr>
        <w:lastRenderedPageBreak/>
        <w:drawing>
          <wp:inline distT="114300" distB="114300" distL="114300" distR="114300">
            <wp:extent cx="5943600" cy="4025900"/>
            <wp:effectExtent l="0" t="0" r="0" b="0"/>
            <wp:docPr id="1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2"/>
                    <a:srcRect/>
                    <a:stretch>
                      <a:fillRect/>
                    </a:stretch>
                  </pic:blipFill>
                  <pic:spPr>
                    <a:xfrm>
                      <a:off x="0" y="0"/>
                      <a:ext cx="5943600" cy="4025900"/>
                    </a:xfrm>
                    <a:prstGeom prst="rect">
                      <a:avLst/>
                    </a:prstGeom>
                    <a:ln/>
                  </pic:spPr>
                </pic:pic>
              </a:graphicData>
            </a:graphic>
          </wp:inline>
        </w:drawing>
      </w:r>
    </w:p>
    <w:p w:rsidR="00EA0121" w:rsidRPr="00F02145" w:rsidRDefault="001D33C3">
      <w:pPr>
        <w:widowControl w:val="0"/>
        <w:spacing w:line="276" w:lineRule="auto"/>
        <w:rPr>
          <w:rFonts w:ascii="Arial" w:eastAsia="Arial" w:hAnsi="Arial" w:cs="Arial"/>
          <w:color w:val="FF0000"/>
          <w:sz w:val="20"/>
          <w:szCs w:val="20"/>
          <w:rPrChange w:id="174" w:author="Grant Kinsler" w:date="2020-03-26T16:58:00Z">
            <w:rPr>
              <w:rFonts w:ascii="Arial" w:eastAsia="Arial" w:hAnsi="Arial" w:cs="Arial"/>
              <w:sz w:val="20"/>
              <w:szCs w:val="20"/>
            </w:rPr>
          </w:rPrChange>
        </w:rPr>
      </w:pPr>
      <w:r>
        <w:rPr>
          <w:rFonts w:ascii="Arial" w:eastAsia="Arial" w:hAnsi="Arial" w:cs="Arial"/>
          <w:b/>
          <w:sz w:val="20"/>
          <w:szCs w:val="20"/>
        </w:rPr>
        <w:t xml:space="preserve">Fig S3. Simulations show that our overfitting procedures work. </w:t>
      </w:r>
      <w:r>
        <w:rPr>
          <w:rFonts w:ascii="Arial" w:eastAsia="Arial" w:hAnsi="Arial" w:cs="Arial"/>
          <w:sz w:val="20"/>
          <w:szCs w:val="20"/>
        </w:rPr>
        <w:t>Simulating fitness matrices with a known number of phenotypic components (10, represented by the vertical gray line), we test our methods to detect when we are overfitting measurement error. With very low simulated measurement error, both methods agree and accurately detect the correct number of components. As measurement noise decreases, the methods lose the ability to detect small components and, if measurement noise is too large, can only detect a single component. Both methods (bi-cross-validation with leave-one-out above and SVD on simulated measurement noise) roughly agree on the number of detectable components. Vertical gray lines indicate the simulated number of components. Vertical black lines denote the inferred number of phenotypes for each approach and amount of measurement error.</w:t>
      </w:r>
      <w:ins w:id="175" w:author="Grant Kinsler" w:date="2020-03-26T16:58:00Z">
        <w:r w:rsidR="00F02145">
          <w:rPr>
            <w:rFonts w:ascii="Arial" w:eastAsia="Arial" w:hAnsi="Arial" w:cs="Arial"/>
            <w:color w:val="FF0000"/>
            <w:sz w:val="20"/>
            <w:szCs w:val="20"/>
          </w:rPr>
          <w:t xml:space="preserve"> Make this more clear…</w:t>
        </w:r>
      </w:ins>
    </w:p>
    <w:p w:rsidR="001D33C3" w:rsidRDefault="001D33C3">
      <w:pPr>
        <w:widowControl w:val="0"/>
        <w:spacing w:line="276" w:lineRule="auto"/>
        <w:rPr>
          <w:rFonts w:ascii="Arial" w:eastAsia="Arial" w:hAnsi="Arial" w:cs="Arial"/>
          <w:sz w:val="20"/>
          <w:szCs w:val="20"/>
        </w:rPr>
      </w:pPr>
    </w:p>
    <w:p w:rsidR="001D33C3" w:rsidRDefault="001D33C3">
      <w:pPr>
        <w:widowControl w:val="0"/>
        <w:spacing w:line="276" w:lineRule="auto"/>
        <w:rPr>
          <w:rFonts w:ascii="Arial" w:eastAsia="Arial" w:hAnsi="Arial" w:cs="Arial"/>
          <w:sz w:val="20"/>
          <w:szCs w:val="20"/>
        </w:rPr>
      </w:pPr>
    </w:p>
    <w:p w:rsidR="001D33C3" w:rsidRDefault="001D33C3">
      <w:pPr>
        <w:widowControl w:val="0"/>
        <w:spacing w:line="276" w:lineRule="auto"/>
        <w:rPr>
          <w:rFonts w:ascii="Arial" w:eastAsia="Arial" w:hAnsi="Arial" w:cs="Arial"/>
          <w:sz w:val="20"/>
          <w:szCs w:val="20"/>
        </w:rPr>
      </w:pPr>
    </w:p>
    <w:p w:rsidR="001D33C3" w:rsidRDefault="001D33C3">
      <w:pPr>
        <w:widowControl w:val="0"/>
        <w:spacing w:line="276" w:lineRule="auto"/>
        <w:rPr>
          <w:rFonts w:ascii="Arial" w:eastAsia="Arial" w:hAnsi="Arial" w:cs="Arial"/>
          <w:sz w:val="20"/>
          <w:szCs w:val="20"/>
        </w:rPr>
      </w:pPr>
    </w:p>
    <w:p w:rsidR="00EA0121" w:rsidRDefault="00EA0121">
      <w:pPr>
        <w:widowControl w:val="0"/>
        <w:spacing w:line="276" w:lineRule="auto"/>
        <w:rPr>
          <w:rFonts w:ascii="Arial" w:eastAsia="Arial" w:hAnsi="Arial" w:cs="Arial"/>
          <w:b/>
          <w:sz w:val="20"/>
          <w:szCs w:val="20"/>
        </w:rPr>
      </w:pPr>
    </w:p>
    <w:p w:rsidR="00EA0121" w:rsidRDefault="001D33C3">
      <w:pPr>
        <w:widowControl w:val="0"/>
        <w:spacing w:line="276" w:lineRule="auto"/>
        <w:rPr>
          <w:rFonts w:ascii="Arial" w:eastAsia="Arial" w:hAnsi="Arial" w:cs="Arial"/>
          <w:b/>
          <w:sz w:val="20"/>
          <w:szCs w:val="20"/>
        </w:rPr>
      </w:pPr>
      <w:r>
        <w:rPr>
          <w:rFonts w:ascii="Arial" w:eastAsia="Arial" w:hAnsi="Arial" w:cs="Arial"/>
          <w:b/>
          <w:noProof/>
          <w:sz w:val="20"/>
          <w:szCs w:val="20"/>
        </w:rPr>
        <w:lastRenderedPageBreak/>
        <w:drawing>
          <wp:inline distT="114300" distB="114300" distL="114300" distR="114300">
            <wp:extent cx="2743200" cy="1840266"/>
            <wp:effectExtent l="0" t="0" r="0" b="0"/>
            <wp:docPr id="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3"/>
                    <a:srcRect/>
                    <a:stretch>
                      <a:fillRect/>
                    </a:stretch>
                  </pic:blipFill>
                  <pic:spPr>
                    <a:xfrm>
                      <a:off x="0" y="0"/>
                      <a:ext cx="2743200" cy="1840266"/>
                    </a:xfrm>
                    <a:prstGeom prst="rect">
                      <a:avLst/>
                    </a:prstGeom>
                    <a:ln/>
                  </pic:spPr>
                </pic:pic>
              </a:graphicData>
            </a:graphic>
          </wp:inline>
        </w:drawing>
      </w:r>
      <w:r>
        <w:rPr>
          <w:rFonts w:ascii="Arial" w:eastAsia="Arial" w:hAnsi="Arial" w:cs="Arial"/>
          <w:b/>
          <w:noProof/>
          <w:sz w:val="20"/>
          <w:szCs w:val="20"/>
        </w:rPr>
        <w:drawing>
          <wp:inline distT="114300" distB="114300" distL="114300" distR="114300">
            <wp:extent cx="2743200" cy="1845578"/>
            <wp:effectExtent l="0" t="0" r="0" b="0"/>
            <wp:docPr id="1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4"/>
                    <a:srcRect/>
                    <a:stretch>
                      <a:fillRect/>
                    </a:stretch>
                  </pic:blipFill>
                  <pic:spPr>
                    <a:xfrm>
                      <a:off x="0" y="0"/>
                      <a:ext cx="2743200" cy="1845578"/>
                    </a:xfrm>
                    <a:prstGeom prst="rect">
                      <a:avLst/>
                    </a:prstGeom>
                    <a:ln/>
                  </pic:spPr>
                </pic:pic>
              </a:graphicData>
            </a:graphic>
          </wp:inline>
        </w:drawing>
      </w:r>
    </w:p>
    <w:p w:rsidR="00EA0121" w:rsidRDefault="001D33C3">
      <w:pPr>
        <w:widowControl w:val="0"/>
        <w:spacing w:line="276" w:lineRule="auto"/>
        <w:rPr>
          <w:rFonts w:ascii="Arial" w:eastAsia="Arial" w:hAnsi="Arial" w:cs="Arial"/>
          <w:sz w:val="20"/>
          <w:szCs w:val="20"/>
        </w:rPr>
      </w:pPr>
      <w:r>
        <w:rPr>
          <w:rFonts w:ascii="Arial" w:eastAsia="Arial" w:hAnsi="Arial" w:cs="Arial"/>
          <w:b/>
          <w:sz w:val="20"/>
          <w:szCs w:val="20"/>
        </w:rPr>
        <w:t xml:space="preserve">Figure S4. Leave-one-out bi-cross-validation confirms 3 minor components contain detectable biological signal. (A) </w:t>
      </w:r>
      <w:r>
        <w:rPr>
          <w:rFonts w:ascii="Arial" w:eastAsia="Arial" w:hAnsi="Arial" w:cs="Arial"/>
          <w:sz w:val="20"/>
          <w:szCs w:val="20"/>
        </w:rPr>
        <w:t xml:space="preserve">Prediction of fitness for the held-out mutants in the held-out condition for each held-out subtle perturbation is shown in gray. The average is shown in black. Predictive power increases until component 9 and then flattens out. Note that component 14 has slightly better predictive power than component 9, on average.  </w:t>
      </w:r>
      <w:r>
        <w:rPr>
          <w:rFonts w:ascii="Arial" w:eastAsia="Arial" w:hAnsi="Arial" w:cs="Arial"/>
          <w:b/>
          <w:sz w:val="20"/>
          <w:szCs w:val="20"/>
        </w:rPr>
        <w:t xml:space="preserve">(B) </w:t>
      </w:r>
      <w:r>
        <w:rPr>
          <w:rFonts w:ascii="Arial" w:eastAsia="Arial" w:hAnsi="Arial" w:cs="Arial"/>
          <w:sz w:val="20"/>
          <w:szCs w:val="20"/>
        </w:rPr>
        <w:t xml:space="preserve">Same as </w:t>
      </w:r>
      <w:r>
        <w:rPr>
          <w:rFonts w:ascii="Arial" w:eastAsia="Arial" w:hAnsi="Arial" w:cs="Arial"/>
          <w:b/>
          <w:sz w:val="20"/>
          <w:szCs w:val="20"/>
        </w:rPr>
        <w:t xml:space="preserve">(A) </w:t>
      </w:r>
      <w:r>
        <w:rPr>
          <w:rFonts w:ascii="Arial" w:eastAsia="Arial" w:hAnsi="Arial" w:cs="Arial"/>
          <w:sz w:val="20"/>
          <w:szCs w:val="20"/>
        </w:rPr>
        <w:t xml:space="preserve">but with standard </w:t>
      </w:r>
      <m:oMath>
        <m:sSup>
          <m:sSupPr>
            <m:ctrlPr>
              <w:rPr>
                <w:rFonts w:ascii="Arial" w:eastAsia="Arial" w:hAnsi="Arial" w:cs="Arial"/>
                <w:sz w:val="20"/>
                <w:szCs w:val="20"/>
              </w:rPr>
            </m:ctrlPr>
          </m:sSupPr>
          <m:e>
            <m:r>
              <w:rPr>
                <w:rFonts w:ascii="Arial" w:eastAsia="Arial" w:hAnsi="Arial" w:cs="Arial"/>
                <w:sz w:val="20"/>
                <w:szCs w:val="20"/>
              </w:rPr>
              <m:t>R</m:t>
            </m:r>
          </m:e>
          <m:sup>
            <m:r>
              <w:rPr>
                <w:rFonts w:ascii="Arial" w:eastAsia="Arial" w:hAnsi="Arial" w:cs="Arial"/>
                <w:sz w:val="20"/>
                <w:szCs w:val="20"/>
              </w:rPr>
              <m:t>2</m:t>
            </m:r>
          </m:sup>
        </m:sSup>
      </m:oMath>
      <w:r>
        <w:rPr>
          <w:rFonts w:ascii="Arial" w:eastAsia="Arial" w:hAnsi="Arial" w:cs="Arial"/>
          <w:sz w:val="20"/>
          <w:szCs w:val="20"/>
        </w:rPr>
        <w:t>metric.</w:t>
      </w:r>
    </w:p>
    <w:p w:rsidR="00EA0121" w:rsidRDefault="00EA0121">
      <w:pPr>
        <w:widowControl w:val="0"/>
        <w:spacing w:line="276" w:lineRule="auto"/>
        <w:rPr>
          <w:rFonts w:ascii="Arial" w:eastAsia="Arial" w:hAnsi="Arial" w:cs="Arial"/>
          <w:b/>
          <w:sz w:val="20"/>
          <w:szCs w:val="20"/>
        </w:rPr>
      </w:pPr>
    </w:p>
    <w:p w:rsidR="00EA0121" w:rsidRDefault="001D33C3">
      <w:pPr>
        <w:widowControl w:val="0"/>
        <w:spacing w:line="276" w:lineRule="auto"/>
        <w:rPr>
          <w:rFonts w:ascii="Arial" w:eastAsia="Arial" w:hAnsi="Arial" w:cs="Arial"/>
          <w:b/>
          <w:sz w:val="20"/>
          <w:szCs w:val="20"/>
        </w:rPr>
      </w:pPr>
      <w:r>
        <w:rPr>
          <w:rFonts w:ascii="Arial" w:eastAsia="Arial" w:hAnsi="Arial" w:cs="Arial"/>
          <w:b/>
          <w:noProof/>
          <w:sz w:val="20"/>
          <w:szCs w:val="20"/>
        </w:rPr>
        <w:drawing>
          <wp:inline distT="114300" distB="114300" distL="114300" distR="114300">
            <wp:extent cx="5943600" cy="2108200"/>
            <wp:effectExtent l="0" t="0" r="0" b="0"/>
            <wp:docPr id="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5"/>
                    <a:srcRect/>
                    <a:stretch>
                      <a:fillRect/>
                    </a:stretch>
                  </pic:blipFill>
                  <pic:spPr>
                    <a:xfrm>
                      <a:off x="0" y="0"/>
                      <a:ext cx="5943600" cy="2108200"/>
                    </a:xfrm>
                    <a:prstGeom prst="rect">
                      <a:avLst/>
                    </a:prstGeom>
                    <a:ln/>
                  </pic:spPr>
                </pic:pic>
              </a:graphicData>
            </a:graphic>
          </wp:inline>
        </w:drawing>
      </w:r>
    </w:p>
    <w:p w:rsidR="00EA0121" w:rsidRDefault="001D33C3">
      <w:pPr>
        <w:widowControl w:val="0"/>
        <w:spacing w:line="276" w:lineRule="auto"/>
        <w:rPr>
          <w:rFonts w:ascii="Arial" w:eastAsia="Arial" w:hAnsi="Arial" w:cs="Arial"/>
          <w:sz w:val="20"/>
          <w:szCs w:val="20"/>
        </w:rPr>
      </w:pPr>
      <w:r>
        <w:rPr>
          <w:rFonts w:ascii="Arial" w:eastAsia="Arial" w:hAnsi="Arial" w:cs="Arial"/>
          <w:b/>
          <w:sz w:val="20"/>
          <w:szCs w:val="20"/>
        </w:rPr>
        <w:t>Fig S5. Mutants are closer to others that share their mutation type than expected by chance.</w:t>
      </w:r>
      <w:r>
        <w:rPr>
          <w:rFonts w:ascii="Arial" w:eastAsia="Arial" w:hAnsi="Arial" w:cs="Arial"/>
          <w:sz w:val="20"/>
          <w:szCs w:val="20"/>
        </w:rPr>
        <w:t xml:space="preserve"> The median pairwise distance for each group of mutants is closer than for randomly chosen mutants with the same number of mutants. Colored vertical line indicates the realized median pairwise distance for each group of mutants. Gray histogram shows the distribution of median pairwise distances for randomly chosen mutants with the same number of mutants. Null distributions were chosen from all mutants for the diploid comparison and all mutants that are not pure diploids for the remaining comparisons. This was done because diploids comprise the majority of the mutants, and it then becomes very likely to select a set of all diploids, which will be anomalously close together.</w:t>
      </w:r>
    </w:p>
    <w:p w:rsidR="00EA0121" w:rsidRDefault="00EA0121">
      <w:pPr>
        <w:widowControl w:val="0"/>
        <w:spacing w:line="276" w:lineRule="auto"/>
        <w:rPr>
          <w:rFonts w:ascii="Arial" w:eastAsia="Arial" w:hAnsi="Arial" w:cs="Arial"/>
          <w:sz w:val="20"/>
          <w:szCs w:val="20"/>
        </w:rPr>
      </w:pPr>
    </w:p>
    <w:p w:rsidR="00EA0121" w:rsidRDefault="00EA0121">
      <w:pPr>
        <w:widowControl w:val="0"/>
        <w:spacing w:line="276" w:lineRule="auto"/>
        <w:rPr>
          <w:rFonts w:ascii="Arial" w:eastAsia="Arial" w:hAnsi="Arial" w:cs="Arial"/>
          <w:b/>
          <w:sz w:val="20"/>
          <w:szCs w:val="20"/>
        </w:rPr>
      </w:pPr>
    </w:p>
    <w:p w:rsidR="00EA0121" w:rsidRDefault="00EA0121">
      <w:pPr>
        <w:widowControl w:val="0"/>
        <w:spacing w:line="276" w:lineRule="auto"/>
        <w:rPr>
          <w:rFonts w:ascii="Arial" w:eastAsia="Arial" w:hAnsi="Arial" w:cs="Arial"/>
          <w:sz w:val="20"/>
          <w:szCs w:val="20"/>
        </w:rPr>
      </w:pPr>
    </w:p>
    <w:p w:rsidR="00EA0121" w:rsidRDefault="00EA0121">
      <w:pPr>
        <w:widowControl w:val="0"/>
        <w:spacing w:line="276" w:lineRule="auto"/>
        <w:rPr>
          <w:rFonts w:ascii="Arial" w:eastAsia="Arial" w:hAnsi="Arial" w:cs="Arial"/>
          <w:b/>
          <w:color w:val="FF0000"/>
          <w:sz w:val="22"/>
          <w:szCs w:val="22"/>
        </w:rPr>
      </w:pPr>
    </w:p>
    <w:p w:rsidR="001D33C3" w:rsidRDefault="001D33C3">
      <w:pPr>
        <w:widowControl w:val="0"/>
        <w:spacing w:line="276" w:lineRule="auto"/>
        <w:rPr>
          <w:rFonts w:ascii="Arial" w:eastAsia="Arial" w:hAnsi="Arial" w:cs="Arial"/>
          <w:b/>
          <w:color w:val="FF0000"/>
          <w:sz w:val="22"/>
          <w:szCs w:val="22"/>
        </w:rPr>
      </w:pPr>
    </w:p>
    <w:p w:rsidR="001D33C3" w:rsidRDefault="001D33C3">
      <w:pPr>
        <w:widowControl w:val="0"/>
        <w:spacing w:line="276" w:lineRule="auto"/>
        <w:rPr>
          <w:rFonts w:ascii="Arial" w:eastAsia="Arial" w:hAnsi="Arial" w:cs="Arial"/>
          <w:b/>
          <w:color w:val="FF0000"/>
          <w:sz w:val="22"/>
          <w:szCs w:val="22"/>
        </w:rPr>
      </w:pPr>
    </w:p>
    <w:p w:rsidR="001D33C3" w:rsidRDefault="001D33C3">
      <w:pPr>
        <w:widowControl w:val="0"/>
        <w:spacing w:line="276" w:lineRule="auto"/>
        <w:rPr>
          <w:rFonts w:ascii="Arial" w:eastAsia="Arial" w:hAnsi="Arial" w:cs="Arial"/>
          <w:b/>
          <w:color w:val="FF0000"/>
          <w:sz w:val="22"/>
          <w:szCs w:val="22"/>
        </w:rPr>
      </w:pPr>
    </w:p>
    <w:p w:rsidR="001D33C3" w:rsidRDefault="001D33C3">
      <w:pPr>
        <w:widowControl w:val="0"/>
        <w:spacing w:line="276" w:lineRule="auto"/>
        <w:rPr>
          <w:rFonts w:ascii="Arial" w:eastAsia="Arial" w:hAnsi="Arial" w:cs="Arial"/>
          <w:b/>
          <w:color w:val="FF0000"/>
          <w:sz w:val="22"/>
          <w:szCs w:val="22"/>
        </w:rPr>
      </w:pPr>
    </w:p>
    <w:p w:rsidR="001D33C3" w:rsidRDefault="001D33C3">
      <w:pPr>
        <w:widowControl w:val="0"/>
        <w:spacing w:line="276" w:lineRule="auto"/>
        <w:rPr>
          <w:rFonts w:ascii="Arial" w:eastAsia="Arial" w:hAnsi="Arial" w:cs="Arial"/>
          <w:b/>
          <w:color w:val="FF0000"/>
          <w:sz w:val="22"/>
          <w:szCs w:val="22"/>
        </w:rPr>
      </w:pPr>
    </w:p>
    <w:p w:rsidR="001D33C3" w:rsidRDefault="001D33C3">
      <w:pPr>
        <w:widowControl w:val="0"/>
        <w:spacing w:line="276" w:lineRule="auto"/>
        <w:rPr>
          <w:rFonts w:ascii="Arial" w:eastAsia="Arial" w:hAnsi="Arial" w:cs="Arial"/>
          <w:b/>
          <w:color w:val="FF0000"/>
          <w:sz w:val="22"/>
          <w:szCs w:val="22"/>
        </w:rPr>
      </w:pPr>
    </w:p>
    <w:p w:rsidR="00EA0121" w:rsidRDefault="001D33C3">
      <w:pPr>
        <w:widowControl w:val="0"/>
        <w:spacing w:line="276" w:lineRule="auto"/>
        <w:rPr>
          <w:rFonts w:ascii="Arial" w:eastAsia="Arial" w:hAnsi="Arial" w:cs="Arial"/>
          <w:b/>
          <w:sz w:val="22"/>
          <w:szCs w:val="22"/>
        </w:rPr>
      </w:pPr>
      <w:r>
        <w:rPr>
          <w:rFonts w:ascii="Arial" w:eastAsia="Arial" w:hAnsi="Arial" w:cs="Arial"/>
          <w:b/>
          <w:sz w:val="22"/>
          <w:szCs w:val="22"/>
        </w:rPr>
        <w:lastRenderedPageBreak/>
        <w:t>An 8-component model predicts mutant fitness in novel and substantially different environments</w:t>
      </w:r>
    </w:p>
    <w:p w:rsidR="00EA0121" w:rsidRDefault="00EA0121">
      <w:pPr>
        <w:widowControl w:val="0"/>
        <w:spacing w:line="276" w:lineRule="auto"/>
        <w:rPr>
          <w:rFonts w:ascii="Arial" w:eastAsia="Arial" w:hAnsi="Arial" w:cs="Arial"/>
          <w:sz w:val="22"/>
          <w:szCs w:val="22"/>
        </w:rPr>
      </w:pPr>
    </w:p>
    <w:p w:rsidR="00EA0121" w:rsidRDefault="001D33C3">
      <w:pPr>
        <w:widowControl w:val="0"/>
        <w:spacing w:line="276" w:lineRule="auto"/>
        <w:rPr>
          <w:rFonts w:ascii="Arial" w:eastAsia="Arial" w:hAnsi="Arial" w:cs="Arial"/>
          <w:sz w:val="22"/>
          <w:szCs w:val="22"/>
        </w:rPr>
      </w:pPr>
      <w:r>
        <w:rPr>
          <w:rFonts w:ascii="Arial" w:eastAsia="Arial" w:hAnsi="Arial" w:cs="Arial"/>
          <w:sz w:val="22"/>
          <w:szCs w:val="22"/>
        </w:rPr>
        <w:t xml:space="preserve">In the previous section, we showed that the phenotype space, constructed from the subtle perturbations, reflects known genetic features of the adaptive mutants. Additionally, across the 25 phenotype spaces constructed by leaving out each subtle perturbation, there was a general decline in the contribution of each subsequent component to predictive power of the held-out conditions. We next investigated if this phenotype space could predict the fitness of the testing mutants in the strong environmental perturbations. </w:t>
      </w:r>
    </w:p>
    <w:p w:rsidR="00EA0121" w:rsidRDefault="00EA0121">
      <w:pPr>
        <w:widowControl w:val="0"/>
        <w:spacing w:line="276" w:lineRule="auto"/>
        <w:rPr>
          <w:rFonts w:ascii="Arial" w:eastAsia="Arial" w:hAnsi="Arial" w:cs="Arial"/>
          <w:sz w:val="22"/>
          <w:szCs w:val="22"/>
        </w:rPr>
      </w:pPr>
    </w:p>
    <w:p w:rsidR="00EA0121" w:rsidRDefault="001D33C3">
      <w:pPr>
        <w:widowControl w:val="0"/>
        <w:spacing w:line="276" w:lineRule="auto"/>
        <w:rPr>
          <w:rFonts w:ascii="Arial" w:eastAsia="Arial" w:hAnsi="Arial" w:cs="Arial"/>
          <w:sz w:val="22"/>
          <w:szCs w:val="22"/>
        </w:rPr>
      </w:pPr>
      <w:r>
        <w:rPr>
          <w:rFonts w:ascii="Arial" w:eastAsia="Arial" w:hAnsi="Arial" w:cs="Arial"/>
          <w:sz w:val="22"/>
          <w:szCs w:val="22"/>
        </w:rPr>
        <w:t>For comparison, we first show our ability to predict fitness in each one of the held-out subtle perturbations (Figure 4A top, left side). As expected, the 1-component model does a reasonable job at predicting the fitness of the held-out mutants in each held-out condition, ranging from ~60% to 97% of weighted variance explained. The 5-component model, with the four major additional components, shows an improvement in predictive power (</w:t>
      </w:r>
      <m:oMath>
        <m:sSup>
          <m:sSupPr>
            <m:ctrlPr>
              <w:rPr>
                <w:rFonts w:ascii="Cambria Math" w:eastAsia="Cambria Math" w:hAnsi="Cambria Math" w:cs="Cambria Math"/>
                <w:sz w:val="20"/>
                <w:szCs w:val="20"/>
              </w:rPr>
            </m:ctrlPr>
          </m:sSupPr>
          <m:e>
            <m:acc>
              <m:accPr>
                <m:chr m:val="̃"/>
                <m:ctrlPr>
                  <w:rPr>
                    <w:rFonts w:ascii="Cambria Math" w:eastAsia="Cambria Math" w:hAnsi="Cambria Math" w:cs="Cambria Math"/>
                    <w:sz w:val="20"/>
                    <w:szCs w:val="20"/>
                  </w:rPr>
                </m:ctrlPr>
              </m:accPr>
              <m:e>
                <m:r>
                  <w:rPr>
                    <w:rFonts w:ascii="Cambria Math" w:eastAsia="Cambria Math" w:hAnsi="Cambria Math" w:cs="Cambria Math"/>
                    <w:sz w:val="20"/>
                    <w:szCs w:val="20"/>
                  </w:rPr>
                  <m:t>R</m:t>
                </m:r>
              </m:e>
            </m:acc>
          </m:e>
          <m:sup>
            <m:r>
              <w:rPr>
                <w:rFonts w:ascii="Cambria Math" w:eastAsia="Cambria Math" w:hAnsi="Cambria Math" w:cs="Cambria Math"/>
                <w:sz w:val="20"/>
                <w:szCs w:val="20"/>
              </w:rPr>
              <m:t>2</m:t>
            </m:r>
          </m:sup>
        </m:sSup>
      </m:oMath>
      <w:r>
        <w:rPr>
          <w:rFonts w:ascii="Arial" w:eastAsia="Arial" w:hAnsi="Arial" w:cs="Arial"/>
          <w:sz w:val="22"/>
          <w:szCs w:val="22"/>
        </w:rPr>
        <w:t xml:space="preserve"> ranging from 86% to 99%). The full 8-component model does incrementally better. The bottom panel of Figure 4 explicitly shows improvement in predictive power from the inclusion of the three minor components. Across the subtle environmental perturbations, this improvement is small, with the largest improvement coming from one EC batch, where the three minor components add 10% of the total predictive power. </w:t>
      </w:r>
    </w:p>
    <w:p w:rsidR="00EA0121" w:rsidRDefault="00EA0121">
      <w:pPr>
        <w:widowControl w:val="0"/>
        <w:spacing w:line="276" w:lineRule="auto"/>
        <w:rPr>
          <w:rFonts w:ascii="Arial" w:eastAsia="Arial" w:hAnsi="Arial" w:cs="Arial"/>
          <w:sz w:val="22"/>
          <w:szCs w:val="22"/>
        </w:rPr>
      </w:pPr>
    </w:p>
    <w:p w:rsidR="00EA0121" w:rsidRDefault="001D33C3">
      <w:pPr>
        <w:widowControl w:val="0"/>
        <w:spacing w:line="276" w:lineRule="auto"/>
        <w:rPr>
          <w:ins w:id="176" w:author="Grant Kinsler" w:date="2020-03-26T17:15:00Z"/>
          <w:rFonts w:ascii="Arial" w:eastAsia="Arial" w:hAnsi="Arial" w:cs="Arial"/>
          <w:sz w:val="22"/>
          <w:szCs w:val="22"/>
        </w:rPr>
      </w:pPr>
      <w:r>
        <w:rPr>
          <w:rFonts w:ascii="Arial" w:eastAsia="Arial" w:hAnsi="Arial" w:cs="Arial"/>
          <w:sz w:val="22"/>
          <w:szCs w:val="22"/>
        </w:rPr>
        <w:t>We next found that the 8-dimensional phenotypic space built using only subtle perturbations is surprisingly predictive of the fitness of test mutants in novel environments that represent strong perturbations from the evolution condition (Figure 4). The first component predicts between -42% and 79% of weighted variance in these environments, representing strong differences in baseline predictability amongst these different environments (Fig 4A, top). Note that here, the negative explained variance indicates that the model has very poor predictive power, explicitly due to predicted fitness that is worse than choosing the average fitness for a given condition. In all cases, the full 8-component phenotype space does a much better job of capturing true behavior (ranging from 50% to 95% of weighted variance explained), even in cases where the first component does very poorly. Most strikingly, using just the five largest components often does substantially worse at predicting fitness in these strong perturbations (Fig 4A). The bottom panel of Figure 4A explicitly shows the improvement in predictive power due to the inclusion of the three minor components. For example, the three minor components add 20% of the weighted variance explained by the full phenotype space for the 1-Day condition (</w:t>
      </w:r>
      <m:oMath>
        <m:sSup>
          <m:sSupPr>
            <m:ctrlPr>
              <w:rPr>
                <w:rFonts w:ascii="Cambria Math" w:eastAsia="Cambria Math" w:hAnsi="Cambria Math" w:cs="Cambria Math"/>
                <w:sz w:val="20"/>
                <w:szCs w:val="20"/>
              </w:rPr>
            </m:ctrlPr>
          </m:sSupPr>
          <m:e>
            <m:acc>
              <m:accPr>
                <m:chr m:val="̃"/>
                <m:ctrlPr>
                  <w:rPr>
                    <w:rFonts w:ascii="Cambria Math" w:eastAsia="Cambria Math" w:hAnsi="Cambria Math" w:cs="Cambria Math"/>
                    <w:sz w:val="20"/>
                    <w:szCs w:val="20"/>
                  </w:rPr>
                </m:ctrlPr>
              </m:accPr>
              <m:e>
                <m:r>
                  <w:rPr>
                    <w:rFonts w:ascii="Cambria Math" w:eastAsia="Cambria Math" w:hAnsi="Cambria Math" w:cs="Cambria Math"/>
                    <w:sz w:val="20"/>
                    <w:szCs w:val="20"/>
                  </w:rPr>
                  <m:t>R</m:t>
                </m:r>
              </m:e>
            </m:acc>
          </m:e>
          <m:sup>
            <m:r>
              <w:rPr>
                <w:rFonts w:ascii="Cambria Math" w:eastAsia="Cambria Math" w:hAnsi="Cambria Math" w:cs="Cambria Math"/>
                <w:sz w:val="20"/>
                <w:szCs w:val="20"/>
              </w:rPr>
              <m:t>2</m:t>
            </m:r>
          </m:sup>
        </m:sSup>
      </m:oMath>
      <w:r>
        <w:rPr>
          <w:rFonts w:ascii="Arial" w:eastAsia="Arial" w:hAnsi="Arial" w:cs="Arial"/>
          <w:sz w:val="22"/>
          <w:szCs w:val="22"/>
        </w:rPr>
        <w:t xml:space="preserve"> = 0.6 for 5-component, </w:t>
      </w:r>
      <m:oMath>
        <m:sSup>
          <m:sSupPr>
            <m:ctrlPr>
              <w:rPr>
                <w:rFonts w:ascii="Cambria Math" w:eastAsia="Cambria Math" w:hAnsi="Cambria Math" w:cs="Cambria Math"/>
                <w:sz w:val="20"/>
                <w:szCs w:val="20"/>
              </w:rPr>
            </m:ctrlPr>
          </m:sSupPr>
          <m:e>
            <m:acc>
              <m:accPr>
                <m:chr m:val="̃"/>
                <m:ctrlPr>
                  <w:rPr>
                    <w:rFonts w:ascii="Cambria Math" w:eastAsia="Cambria Math" w:hAnsi="Cambria Math" w:cs="Cambria Math"/>
                    <w:sz w:val="20"/>
                    <w:szCs w:val="20"/>
                  </w:rPr>
                </m:ctrlPr>
              </m:accPr>
              <m:e>
                <m:r>
                  <w:rPr>
                    <w:rFonts w:ascii="Cambria Math" w:eastAsia="Cambria Math" w:hAnsi="Cambria Math" w:cs="Cambria Math"/>
                    <w:sz w:val="20"/>
                    <w:szCs w:val="20"/>
                  </w:rPr>
                  <m:t>R</m:t>
                </m:r>
              </m:e>
            </m:acc>
          </m:e>
          <m:sup>
            <m:r>
              <w:rPr>
                <w:rFonts w:ascii="Cambria Math" w:eastAsia="Cambria Math" w:hAnsi="Cambria Math" w:cs="Cambria Math"/>
                <w:sz w:val="20"/>
                <w:szCs w:val="20"/>
              </w:rPr>
              <m:t>2</m:t>
            </m:r>
          </m:sup>
        </m:sSup>
      </m:oMath>
      <w:r>
        <w:rPr>
          <w:rFonts w:ascii="Arial" w:eastAsia="Arial" w:hAnsi="Arial" w:cs="Arial"/>
          <w:sz w:val="22"/>
          <w:szCs w:val="22"/>
        </w:rPr>
        <w:t xml:space="preserve"> = 0.73 for 8-component). This pattern is particularly strong for the 6-Day environment, with the three minor components adding 43% of the full model’s explained variation. As shown in Figure 4A, these observations hold across all phenotype spaces constructed by leaving out each subtle perturbation, indicating that this pattern is not specific to small phenotypes detected solely due to the inclusion of any single training condition.</w:t>
      </w:r>
    </w:p>
    <w:p w:rsidR="00D64105" w:rsidRDefault="00D64105">
      <w:pPr>
        <w:widowControl w:val="0"/>
        <w:spacing w:line="276" w:lineRule="auto"/>
        <w:rPr>
          <w:ins w:id="177" w:author="Grant Kinsler" w:date="2020-03-26T17:15:00Z"/>
          <w:rFonts w:ascii="Arial" w:eastAsia="Arial" w:hAnsi="Arial" w:cs="Arial"/>
          <w:sz w:val="22"/>
          <w:szCs w:val="22"/>
        </w:rPr>
      </w:pPr>
    </w:p>
    <w:p w:rsidR="00D64105" w:rsidRPr="00D64105" w:rsidRDefault="00D64105">
      <w:pPr>
        <w:widowControl w:val="0"/>
        <w:spacing w:line="276" w:lineRule="auto"/>
        <w:rPr>
          <w:rFonts w:ascii="Arial" w:eastAsia="Arial" w:hAnsi="Arial" w:cs="Arial"/>
          <w:color w:val="FF0000"/>
          <w:sz w:val="22"/>
          <w:szCs w:val="22"/>
          <w:rPrChange w:id="178" w:author="Grant Kinsler" w:date="2020-03-26T17:15:00Z">
            <w:rPr>
              <w:rFonts w:ascii="Arial" w:eastAsia="Arial" w:hAnsi="Arial" w:cs="Arial"/>
              <w:sz w:val="22"/>
              <w:szCs w:val="22"/>
            </w:rPr>
          </w:rPrChange>
        </w:rPr>
      </w:pPr>
      <w:ins w:id="179" w:author="Grant Kinsler" w:date="2020-03-26T17:15:00Z">
        <w:r>
          <w:rPr>
            <w:rFonts w:ascii="Arial" w:eastAsia="Arial" w:hAnsi="Arial" w:cs="Arial"/>
            <w:color w:val="FF0000"/>
            <w:sz w:val="22"/>
            <w:szCs w:val="22"/>
          </w:rPr>
          <w:t>Talk about why we pick THESE conditions…</w:t>
        </w:r>
      </w:ins>
    </w:p>
    <w:p w:rsidR="00EA0121" w:rsidRDefault="00EA0121">
      <w:pPr>
        <w:widowControl w:val="0"/>
        <w:spacing w:line="276" w:lineRule="auto"/>
        <w:rPr>
          <w:rFonts w:ascii="Arial" w:eastAsia="Arial" w:hAnsi="Arial" w:cs="Arial"/>
          <w:sz w:val="22"/>
          <w:szCs w:val="22"/>
        </w:rPr>
      </w:pPr>
    </w:p>
    <w:p w:rsidR="00EA0121" w:rsidRDefault="001D33C3">
      <w:pPr>
        <w:widowControl w:val="0"/>
        <w:spacing w:line="276" w:lineRule="auto"/>
        <w:rPr>
          <w:rFonts w:ascii="Arial" w:eastAsia="Arial" w:hAnsi="Arial" w:cs="Arial"/>
          <w:sz w:val="22"/>
          <w:szCs w:val="22"/>
        </w:rPr>
      </w:pPr>
      <w:r>
        <w:rPr>
          <w:rFonts w:ascii="Arial" w:eastAsia="Arial" w:hAnsi="Arial" w:cs="Arial"/>
          <w:sz w:val="22"/>
          <w:szCs w:val="22"/>
        </w:rPr>
        <w:t xml:space="preserve">The importance of the smallest phenotypic components is, however, condition-specific. For </w:t>
      </w:r>
      <w:r>
        <w:rPr>
          <w:rFonts w:ascii="Arial" w:eastAsia="Arial" w:hAnsi="Arial" w:cs="Arial"/>
          <w:sz w:val="22"/>
          <w:szCs w:val="22"/>
        </w:rPr>
        <w:lastRenderedPageBreak/>
        <w:t xml:space="preserve">example some strong conditions, including Baffle- 1.8% Glucose, 8.5uM GdA (B9) and Baffle - 2.5% Glucose, have similar prediction patterns to that of the small perturbations (Fig 4). In these </w:t>
      </w:r>
      <w:r w:rsidR="000A4663">
        <w:rPr>
          <w:rFonts w:ascii="Arial" w:eastAsia="Arial" w:hAnsi="Arial" w:cs="Arial"/>
          <w:noProof/>
          <w:color w:val="000000"/>
          <w:sz w:val="22"/>
          <w:szCs w:val="22"/>
        </w:rPr>
        <w:drawing>
          <wp:anchor distT="0" distB="0" distL="114300" distR="114300" simplePos="0" relativeHeight="251660288" behindDoc="0" locked="0" layoutInCell="1" allowOverlap="1">
            <wp:simplePos x="0" y="0"/>
            <wp:positionH relativeFrom="column">
              <wp:posOffset>1132205</wp:posOffset>
            </wp:positionH>
            <wp:positionV relativeFrom="paragraph">
              <wp:posOffset>-762000</wp:posOffset>
            </wp:positionV>
            <wp:extent cx="3529330" cy="7095490"/>
            <wp:effectExtent l="0" t="5080" r="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igure4.pdf"/>
                    <pic:cNvPicPr/>
                  </pic:nvPicPr>
                  <pic:blipFill rotWithShape="1">
                    <a:blip r:embed="rId16">
                      <a:extLst>
                        <a:ext uri="{28A0092B-C50C-407E-A947-70E740481C1C}">
                          <a14:useLocalDpi xmlns:a14="http://schemas.microsoft.com/office/drawing/2010/main" val="0"/>
                        </a:ext>
                      </a:extLst>
                    </a:blip>
                    <a:srcRect l="17977" r="17571"/>
                    <a:stretch/>
                  </pic:blipFill>
                  <pic:spPr bwMode="auto">
                    <a:xfrm rot="16200000">
                      <a:off x="0" y="0"/>
                      <a:ext cx="3529330" cy="70954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eastAsia="Arial" w:hAnsi="Arial" w:cs="Arial"/>
          <w:sz w:val="22"/>
          <w:szCs w:val="22"/>
        </w:rPr>
        <w:t>cases, the 5 largest components capture roughly the same amount of variation as the full phenotype space with all 8 components. Why is it that some conditions are seemingly well-captured by the largest components and others show significant improvement? Moreover, is this improvement in predictive power driven by a general, shared phenotypic response for many mutants or, instead, reflective of specific phenotypic effects of a handful of mutants?</w:t>
      </w:r>
    </w:p>
    <w:p w:rsidR="00EA0121" w:rsidRDefault="001D33C3">
      <w:pPr>
        <w:rPr>
          <w:ins w:id="180" w:author="Grant Kinsler" w:date="2020-03-26T17:20:00Z"/>
          <w:rFonts w:ascii="Arial" w:eastAsia="Arial" w:hAnsi="Arial" w:cs="Arial"/>
          <w:color w:val="FF0000"/>
          <w:sz w:val="20"/>
          <w:szCs w:val="20"/>
        </w:rPr>
      </w:pPr>
      <w:r w:rsidRPr="000A4663">
        <w:rPr>
          <w:rFonts w:ascii="Arial" w:eastAsia="Arial" w:hAnsi="Arial" w:cs="Arial"/>
          <w:b/>
          <w:sz w:val="20"/>
          <w:szCs w:val="20"/>
        </w:rPr>
        <w:t>Figure 4.</w:t>
      </w:r>
      <w:r w:rsidRPr="000A4663">
        <w:rPr>
          <w:rFonts w:ascii="Arial" w:eastAsia="Arial" w:hAnsi="Arial" w:cs="Arial"/>
          <w:b/>
          <w:color w:val="FF0000"/>
          <w:sz w:val="20"/>
          <w:szCs w:val="20"/>
        </w:rPr>
        <w:t xml:space="preserve"> </w:t>
      </w:r>
      <w:r w:rsidRPr="000A4663">
        <w:rPr>
          <w:rFonts w:ascii="Arial" w:eastAsia="Arial" w:hAnsi="Arial" w:cs="Arial"/>
          <w:b/>
          <w:sz w:val="20"/>
          <w:szCs w:val="20"/>
        </w:rPr>
        <w:t>Phenotypic components learned from subtle conditions can accurately predict fitness of held-out mutants in strong conditions.</w:t>
      </w:r>
      <w:r w:rsidRPr="000A4663">
        <w:rPr>
          <w:rFonts w:ascii="Arial" w:eastAsia="Arial" w:hAnsi="Arial" w:cs="Arial"/>
          <w:sz w:val="20"/>
          <w:szCs w:val="20"/>
        </w:rPr>
        <w:t xml:space="preserve"> </w:t>
      </w:r>
      <w:ins w:id="181" w:author="Grant Kinsler" w:date="2020-03-26T17:08:00Z">
        <w:r w:rsidR="003063D1">
          <w:rPr>
            <w:rFonts w:ascii="Arial" w:eastAsia="Arial" w:hAnsi="Arial" w:cs="Arial"/>
            <w:color w:val="FF0000"/>
            <w:sz w:val="20"/>
            <w:szCs w:val="20"/>
          </w:rPr>
          <w:t xml:space="preserve">Put </w:t>
        </w:r>
      </w:ins>
      <w:ins w:id="182" w:author="Grant Kinsler" w:date="2020-03-26T17:10:00Z">
        <w:r w:rsidR="002E55C7">
          <w:rPr>
            <w:rFonts w:ascii="Arial" w:eastAsia="Arial" w:hAnsi="Arial" w:cs="Arial"/>
            <w:color w:val="FF0000"/>
            <w:sz w:val="20"/>
            <w:szCs w:val="20"/>
          </w:rPr>
          <w:t xml:space="preserve">A and B on this figure </w:t>
        </w:r>
      </w:ins>
      <w:r w:rsidRPr="000A4663">
        <w:rPr>
          <w:rFonts w:ascii="Arial" w:eastAsia="Arial" w:hAnsi="Arial" w:cs="Arial"/>
          <w:b/>
          <w:sz w:val="20"/>
          <w:szCs w:val="20"/>
        </w:rPr>
        <w:t xml:space="preserve">(A) </w:t>
      </w:r>
      <w:r w:rsidRPr="000A4663">
        <w:rPr>
          <w:rFonts w:ascii="Arial" w:eastAsia="Arial" w:hAnsi="Arial" w:cs="Arial"/>
          <w:sz w:val="20"/>
          <w:szCs w:val="20"/>
        </w:rPr>
        <w:t>Predictions from the 8-component model (red circle) are typically better than the 1-component mode (open circle) and the average of 1000 permutations (black line, each permutation shown in gray).</w:t>
      </w:r>
      <w:ins w:id="183" w:author="Grant Kinsler" w:date="2020-03-26T17:10:00Z">
        <w:r w:rsidR="002E55C7">
          <w:rPr>
            <w:rFonts w:ascii="Arial" w:eastAsia="Arial" w:hAnsi="Arial" w:cs="Arial"/>
            <w:sz w:val="20"/>
            <w:szCs w:val="20"/>
          </w:rPr>
          <w:t xml:space="preserve"> </w:t>
        </w:r>
        <w:r w:rsidR="002E55C7">
          <w:rPr>
            <w:rFonts w:ascii="Arial" w:eastAsia="Arial" w:hAnsi="Arial" w:cs="Arial"/>
            <w:color w:val="FF0000"/>
            <w:sz w:val="20"/>
            <w:szCs w:val="20"/>
          </w:rPr>
          <w:t>Need to revise this and remove the permutation thing…</w:t>
        </w:r>
      </w:ins>
      <w:r w:rsidRPr="000A4663">
        <w:rPr>
          <w:rFonts w:ascii="Arial" w:eastAsia="Arial" w:hAnsi="Arial" w:cs="Arial"/>
          <w:sz w:val="20"/>
          <w:szCs w:val="20"/>
        </w:rPr>
        <w:t xml:space="preserve"> The 5-component model (black dot) has similar predictive power for most conditions. However, particular conditions (e.g. 1-, 4-, 6-Day) gain significant predictive power from the additional three minor components. Bottom shows percent of the full 8-component model resulting from the addition of the three minor components. Error bars denote the full range of values observed for each prediction across the 25 leave-one-out models. </w:t>
      </w:r>
      <w:r w:rsidRPr="000A4663">
        <w:rPr>
          <w:rFonts w:ascii="Arial" w:eastAsia="Arial" w:hAnsi="Arial" w:cs="Arial"/>
          <w:b/>
          <w:sz w:val="20"/>
          <w:szCs w:val="20"/>
        </w:rPr>
        <w:t>(B)</w:t>
      </w:r>
      <w:r w:rsidRPr="000A4663">
        <w:rPr>
          <w:rFonts w:ascii="Arial" w:eastAsia="Arial" w:hAnsi="Arial" w:cs="Arial"/>
          <w:sz w:val="20"/>
          <w:szCs w:val="20"/>
        </w:rPr>
        <w:t xml:space="preserve"> Comparison of predictions of the 1-, 5-, and 8- component models for all held-out mutations in Baffle + 1.8% Glucose,1 Day, 6 Day, and 0.5M NaCl conditions. Note that </w:t>
      </w:r>
      <m:oMath>
        <m:sSup>
          <m:sSupPr>
            <m:ctrlPr>
              <w:rPr>
                <w:rFonts w:ascii="Cambria Math" w:eastAsia="Cambria Math" w:hAnsi="Cambria Math" w:cs="Arial"/>
                <w:sz w:val="20"/>
                <w:szCs w:val="20"/>
              </w:rPr>
            </m:ctrlPr>
          </m:sSupPr>
          <m:e>
            <m:acc>
              <m:accPr>
                <m:chr m:val="̃"/>
                <m:ctrlPr>
                  <w:rPr>
                    <w:rFonts w:ascii="Cambria Math" w:eastAsia="Cambria Math" w:hAnsi="Cambria Math" w:cs="Arial"/>
                    <w:sz w:val="20"/>
                    <w:szCs w:val="20"/>
                  </w:rPr>
                </m:ctrlPr>
              </m:accPr>
              <m:e>
                <m:r>
                  <w:rPr>
                    <w:rFonts w:ascii="Cambria Math" w:eastAsia="Cambria Math" w:hAnsi="Cambria Math" w:cs="Arial"/>
                    <w:sz w:val="20"/>
                    <w:szCs w:val="20"/>
                  </w:rPr>
                  <m:t>R</m:t>
                </m:r>
              </m:e>
            </m:acc>
          </m:e>
          <m:sup>
            <m:r>
              <w:rPr>
                <w:rFonts w:ascii="Cambria Math" w:eastAsia="Cambria Math" w:hAnsi="Cambria Math" w:cs="Arial"/>
                <w:sz w:val="20"/>
                <w:szCs w:val="20"/>
              </w:rPr>
              <m:t>2</m:t>
            </m:r>
          </m:sup>
        </m:sSup>
      </m:oMath>
      <w:r w:rsidRPr="000A4663">
        <w:rPr>
          <w:rFonts w:ascii="Arial" w:eastAsia="Arial" w:hAnsi="Arial" w:cs="Arial"/>
          <w:sz w:val="20"/>
          <w:szCs w:val="20"/>
        </w:rPr>
        <w:t xml:space="preserve"> less than zero indicates that the prediction is worse than using the mean fitness in that condition and that </w:t>
      </w:r>
      <m:oMath>
        <m:sSup>
          <m:sSupPr>
            <m:ctrlPr>
              <w:rPr>
                <w:rFonts w:ascii="Cambria Math" w:eastAsia="Cambria Math" w:hAnsi="Cambria Math" w:cs="Arial"/>
                <w:sz w:val="20"/>
                <w:szCs w:val="20"/>
              </w:rPr>
            </m:ctrlPr>
          </m:sSupPr>
          <m:e>
            <m:acc>
              <m:accPr>
                <m:chr m:val="̃"/>
                <m:ctrlPr>
                  <w:rPr>
                    <w:rFonts w:ascii="Cambria Math" w:eastAsia="Cambria Math" w:hAnsi="Cambria Math" w:cs="Arial"/>
                    <w:sz w:val="20"/>
                    <w:szCs w:val="20"/>
                  </w:rPr>
                </m:ctrlPr>
              </m:accPr>
              <m:e>
                <m:r>
                  <w:rPr>
                    <w:rFonts w:ascii="Cambria Math" w:eastAsia="Cambria Math" w:hAnsi="Cambria Math" w:cs="Arial"/>
                    <w:sz w:val="20"/>
                    <w:szCs w:val="20"/>
                  </w:rPr>
                  <m:t>R</m:t>
                </m:r>
              </m:e>
            </m:acc>
          </m:e>
          <m:sup>
            <m:r>
              <w:rPr>
                <w:rFonts w:ascii="Cambria Math" w:eastAsia="Cambria Math" w:hAnsi="Cambria Math" w:cs="Arial"/>
                <w:sz w:val="20"/>
                <w:szCs w:val="20"/>
              </w:rPr>
              <m:t>2</m:t>
            </m:r>
          </m:sup>
        </m:sSup>
      </m:oMath>
      <w:r w:rsidRPr="000A4663">
        <w:rPr>
          <w:rFonts w:ascii="Arial" w:eastAsia="Arial" w:hAnsi="Arial" w:cs="Arial"/>
          <w:sz w:val="20"/>
          <w:szCs w:val="20"/>
        </w:rPr>
        <w:t xml:space="preserve"> is weighted according to the number of each mutation type present in the held out data (see Methods for details). Points in </w:t>
      </w:r>
      <w:r w:rsidRPr="000A4663">
        <w:rPr>
          <w:rFonts w:ascii="Arial" w:eastAsia="Arial" w:hAnsi="Arial" w:cs="Arial"/>
          <w:b/>
          <w:sz w:val="20"/>
          <w:szCs w:val="20"/>
        </w:rPr>
        <w:t>(B)</w:t>
      </w:r>
      <w:r w:rsidRPr="000A4663">
        <w:rPr>
          <w:rFonts w:ascii="Arial" w:eastAsia="Arial" w:hAnsi="Arial" w:cs="Arial"/>
          <w:sz w:val="20"/>
          <w:szCs w:val="20"/>
        </w:rPr>
        <w:t xml:space="preserve"> colored by the mutation type. For a full set of prediction comparisons see Supplement. Gray and white background in </w:t>
      </w:r>
      <w:r w:rsidRPr="000A4663">
        <w:rPr>
          <w:rFonts w:ascii="Arial" w:eastAsia="Arial" w:hAnsi="Arial" w:cs="Arial"/>
          <w:b/>
          <w:sz w:val="20"/>
          <w:szCs w:val="20"/>
        </w:rPr>
        <w:t>(A)</w:t>
      </w:r>
      <w:r w:rsidRPr="000A4663">
        <w:rPr>
          <w:rFonts w:ascii="Arial" w:eastAsia="Arial" w:hAnsi="Arial" w:cs="Arial"/>
          <w:sz w:val="20"/>
          <w:szCs w:val="20"/>
        </w:rPr>
        <w:t xml:space="preserve"> for eye-guiding purposes only.</w:t>
      </w:r>
      <w:ins w:id="184" w:author="Grant Kinsler" w:date="2020-03-26T17:12:00Z">
        <w:r w:rsidR="00D64105">
          <w:rPr>
            <w:rFonts w:ascii="Arial" w:eastAsia="Arial" w:hAnsi="Arial" w:cs="Arial"/>
            <w:sz w:val="20"/>
            <w:szCs w:val="20"/>
          </w:rPr>
          <w:t xml:space="preserve"> </w:t>
        </w:r>
        <w:r w:rsidR="00D64105">
          <w:rPr>
            <w:rFonts w:ascii="Arial" w:eastAsia="Arial" w:hAnsi="Arial" w:cs="Arial"/>
            <w:color w:val="FF0000"/>
            <w:sz w:val="20"/>
            <w:szCs w:val="20"/>
          </w:rPr>
          <w:t>Is B really important? Spend some time on it if it matters (like per mutant, etc.)</w:t>
        </w:r>
      </w:ins>
      <w:ins w:id="185" w:author="Grant Kinsler" w:date="2020-03-26T17:13:00Z">
        <w:r w:rsidR="00D64105">
          <w:rPr>
            <w:rFonts w:ascii="Arial" w:eastAsia="Arial" w:hAnsi="Arial" w:cs="Arial"/>
            <w:color w:val="FF0000"/>
            <w:sz w:val="20"/>
            <w:szCs w:val="20"/>
          </w:rPr>
          <w:t xml:space="preserve"> Discuss some of these specific mutants.</w:t>
        </w:r>
      </w:ins>
      <w:ins w:id="186" w:author="Grant Kinsler" w:date="2020-03-26T17:14:00Z">
        <w:r w:rsidR="00D64105">
          <w:rPr>
            <w:rFonts w:ascii="Arial" w:eastAsia="Arial" w:hAnsi="Arial" w:cs="Arial"/>
            <w:color w:val="FF0000"/>
            <w:sz w:val="20"/>
            <w:szCs w:val="20"/>
          </w:rPr>
          <w:t xml:space="preserve"> Maybe dedicate a paragraph for</w:t>
        </w:r>
      </w:ins>
      <w:ins w:id="187" w:author="Grant Kinsler" w:date="2020-03-26T17:15:00Z">
        <w:r w:rsidR="00D64105">
          <w:rPr>
            <w:rFonts w:ascii="Arial" w:eastAsia="Arial" w:hAnsi="Arial" w:cs="Arial"/>
            <w:color w:val="FF0000"/>
            <w:sz w:val="20"/>
            <w:szCs w:val="20"/>
          </w:rPr>
          <w:t xml:space="preserve"> them.</w:t>
        </w:r>
      </w:ins>
      <w:ins w:id="188" w:author="Grant Kinsler" w:date="2020-03-26T17:16:00Z">
        <w:r w:rsidR="00D64105">
          <w:rPr>
            <w:rFonts w:ascii="Arial" w:eastAsia="Arial" w:hAnsi="Arial" w:cs="Arial"/>
            <w:color w:val="FF0000"/>
            <w:sz w:val="20"/>
            <w:szCs w:val="20"/>
          </w:rPr>
          <w:t xml:space="preserve"> </w:t>
        </w:r>
      </w:ins>
    </w:p>
    <w:p w:rsidR="0012429F" w:rsidRDefault="0012429F">
      <w:pPr>
        <w:rPr>
          <w:ins w:id="189" w:author="Grant Kinsler" w:date="2020-03-26T17:20:00Z"/>
          <w:rFonts w:ascii="Arial" w:eastAsia="Arial" w:hAnsi="Arial" w:cs="Arial"/>
          <w:color w:val="FF0000"/>
          <w:sz w:val="20"/>
          <w:szCs w:val="20"/>
        </w:rPr>
      </w:pPr>
    </w:p>
    <w:p w:rsidR="0012429F" w:rsidRDefault="0012429F">
      <w:pPr>
        <w:rPr>
          <w:ins w:id="190" w:author="Grant Kinsler" w:date="2020-03-26T17:19:00Z"/>
          <w:rFonts w:ascii="Arial" w:eastAsia="Arial" w:hAnsi="Arial" w:cs="Arial"/>
          <w:color w:val="FF0000"/>
          <w:sz w:val="20"/>
          <w:szCs w:val="20"/>
        </w:rPr>
      </w:pPr>
      <w:ins w:id="191" w:author="Grant Kinsler" w:date="2020-03-26T17:20:00Z">
        <w:r>
          <w:rPr>
            <w:rFonts w:ascii="Arial" w:eastAsia="Arial" w:hAnsi="Arial" w:cs="Arial"/>
            <w:color w:val="FF0000"/>
            <w:sz w:val="20"/>
            <w:szCs w:val="20"/>
          </w:rPr>
          <w:t>Organize the mutants better – by pathway/mutation type..</w:t>
        </w:r>
      </w:ins>
    </w:p>
    <w:p w:rsidR="00D64105" w:rsidRDefault="00D64105">
      <w:pPr>
        <w:rPr>
          <w:ins w:id="192" w:author="Grant Kinsler" w:date="2020-03-26T17:19:00Z"/>
          <w:rFonts w:ascii="Arial" w:eastAsia="Arial" w:hAnsi="Arial" w:cs="Arial"/>
          <w:color w:val="FF0000"/>
          <w:sz w:val="20"/>
          <w:szCs w:val="20"/>
        </w:rPr>
      </w:pPr>
    </w:p>
    <w:p w:rsidR="00D64105" w:rsidRDefault="00D64105">
      <w:pPr>
        <w:rPr>
          <w:ins w:id="193" w:author="Grant Kinsler" w:date="2020-03-26T17:19:00Z"/>
          <w:rFonts w:ascii="Arial" w:eastAsia="Arial" w:hAnsi="Arial" w:cs="Arial"/>
          <w:color w:val="FF0000"/>
          <w:sz w:val="20"/>
          <w:szCs w:val="20"/>
        </w:rPr>
      </w:pPr>
      <w:ins w:id="194" w:author="Grant Kinsler" w:date="2020-03-26T17:19:00Z">
        <w:r>
          <w:rPr>
            <w:rFonts w:ascii="Arial" w:eastAsia="Arial" w:hAnsi="Arial" w:cs="Arial"/>
            <w:color w:val="FF0000"/>
            <w:sz w:val="20"/>
            <w:szCs w:val="20"/>
          </w:rPr>
          <w:t>Signpost mutations used…</w:t>
        </w:r>
      </w:ins>
    </w:p>
    <w:p w:rsidR="00D64105" w:rsidRPr="00D64105" w:rsidRDefault="00D64105">
      <w:pPr>
        <w:rPr>
          <w:rFonts w:ascii="Arial" w:eastAsia="Arial" w:hAnsi="Arial" w:cs="Arial"/>
          <w:color w:val="FF0000"/>
          <w:sz w:val="20"/>
          <w:szCs w:val="20"/>
          <w:rPrChange w:id="195" w:author="Grant Kinsler" w:date="2020-03-26T17:12:00Z">
            <w:rPr>
              <w:rFonts w:ascii="Arial" w:eastAsia="Arial" w:hAnsi="Arial" w:cs="Arial"/>
              <w:sz w:val="20"/>
              <w:szCs w:val="20"/>
            </w:rPr>
          </w:rPrChange>
        </w:rPr>
      </w:pPr>
      <w:ins w:id="196" w:author="Grant Kinsler" w:date="2020-03-26T17:20:00Z">
        <w:r>
          <w:rPr>
            <w:rFonts w:ascii="Arial" w:eastAsia="Arial" w:hAnsi="Arial" w:cs="Arial"/>
            <w:color w:val="FF0000"/>
            <w:sz w:val="20"/>
            <w:szCs w:val="20"/>
          </w:rPr>
          <w:t>Show EC here like in Figure 2.</w:t>
        </w:r>
      </w:ins>
    </w:p>
    <w:p w:rsidR="00EA0121" w:rsidRPr="000A4663" w:rsidRDefault="00EA0121">
      <w:pPr>
        <w:rPr>
          <w:rFonts w:ascii="Arial" w:eastAsia="Arial" w:hAnsi="Arial" w:cs="Arial"/>
          <w:sz w:val="20"/>
          <w:szCs w:val="20"/>
        </w:rPr>
      </w:pPr>
    </w:p>
    <w:p w:rsidR="00EA0121" w:rsidRPr="000A4663" w:rsidRDefault="001D33C3">
      <w:pPr>
        <w:rPr>
          <w:rFonts w:ascii="Arial" w:eastAsia="Arial" w:hAnsi="Arial" w:cs="Arial"/>
          <w:b/>
          <w:sz w:val="20"/>
          <w:szCs w:val="20"/>
        </w:rPr>
      </w:pPr>
      <w:r w:rsidRPr="000A4663">
        <w:rPr>
          <w:rFonts w:ascii="Arial" w:eastAsia="Arial" w:hAnsi="Arial" w:cs="Arial"/>
          <w:b/>
          <w:sz w:val="20"/>
          <w:szCs w:val="20"/>
        </w:rPr>
        <w:lastRenderedPageBreak/>
        <w:t>Fig S?. Robust to choice of mutants.</w:t>
      </w:r>
    </w:p>
    <w:p w:rsidR="00EA0121" w:rsidRDefault="001D33C3">
      <w:pPr>
        <w:rPr>
          <w:ins w:id="197" w:author="Grant Kinsler" w:date="2020-03-26T17:05:00Z"/>
          <w:rFonts w:ascii="Arial" w:eastAsia="Arial" w:hAnsi="Arial" w:cs="Arial"/>
          <w:sz w:val="20"/>
          <w:szCs w:val="20"/>
        </w:rPr>
      </w:pPr>
      <w:r w:rsidRPr="000A4663">
        <w:rPr>
          <w:rFonts w:ascii="Arial" w:eastAsia="Arial" w:hAnsi="Arial" w:cs="Arial"/>
          <w:sz w:val="20"/>
          <w:szCs w:val="20"/>
        </w:rPr>
        <w:t xml:space="preserve">How robust are these results to our choice of mutants? 1) inference of 9 components, 2) predictive power, and 3) the “latent” phenotype idea </w:t>
      </w:r>
    </w:p>
    <w:p w:rsidR="0079277E" w:rsidRDefault="0079277E">
      <w:pPr>
        <w:rPr>
          <w:ins w:id="198" w:author="Grant Kinsler" w:date="2020-03-26T17:05:00Z"/>
          <w:rFonts w:ascii="Arial" w:eastAsia="Arial" w:hAnsi="Arial" w:cs="Arial"/>
          <w:sz w:val="20"/>
          <w:szCs w:val="20"/>
        </w:rPr>
      </w:pPr>
    </w:p>
    <w:p w:rsidR="0079277E" w:rsidRPr="0079277E" w:rsidRDefault="0079277E">
      <w:pPr>
        <w:rPr>
          <w:rFonts w:ascii="Arial" w:eastAsia="Arial" w:hAnsi="Arial" w:cs="Arial"/>
          <w:color w:val="FF0000"/>
          <w:sz w:val="20"/>
          <w:szCs w:val="20"/>
          <w:rPrChange w:id="199" w:author="Grant Kinsler" w:date="2020-03-26T17:05:00Z">
            <w:rPr>
              <w:rFonts w:ascii="Arial" w:eastAsia="Arial" w:hAnsi="Arial" w:cs="Arial"/>
              <w:sz w:val="20"/>
              <w:szCs w:val="20"/>
            </w:rPr>
          </w:rPrChange>
        </w:rPr>
      </w:pPr>
      <w:ins w:id="200" w:author="Grant Kinsler" w:date="2020-03-26T17:05:00Z">
        <w:r>
          <w:rPr>
            <w:rFonts w:ascii="Arial" w:eastAsia="Arial" w:hAnsi="Arial" w:cs="Arial"/>
            <w:color w:val="FF0000"/>
            <w:sz w:val="20"/>
            <w:szCs w:val="20"/>
          </w:rPr>
          <w:t>Figure that shows variance explained does go down in the strong as well.</w:t>
        </w:r>
      </w:ins>
    </w:p>
    <w:p w:rsidR="00EA0121" w:rsidRPr="000A4663" w:rsidRDefault="00EA0121">
      <w:pPr>
        <w:rPr>
          <w:rFonts w:ascii="Arial" w:eastAsia="Arial" w:hAnsi="Arial" w:cs="Arial"/>
          <w:sz w:val="20"/>
          <w:szCs w:val="20"/>
        </w:rPr>
      </w:pPr>
    </w:p>
    <w:p w:rsidR="00EA0121" w:rsidRPr="000A4663" w:rsidRDefault="001D33C3">
      <w:pPr>
        <w:rPr>
          <w:rFonts w:ascii="Arial" w:eastAsia="Arial" w:hAnsi="Arial" w:cs="Arial"/>
          <w:b/>
          <w:sz w:val="20"/>
          <w:szCs w:val="20"/>
        </w:rPr>
      </w:pPr>
      <w:r w:rsidRPr="000A4663">
        <w:rPr>
          <w:rFonts w:ascii="Arial" w:eastAsia="Arial" w:hAnsi="Arial" w:cs="Arial"/>
          <w:b/>
          <w:sz w:val="20"/>
          <w:szCs w:val="20"/>
        </w:rPr>
        <w:t xml:space="preserve">Fig S?. Figure without weighted R^2? </w:t>
      </w:r>
    </w:p>
    <w:p w:rsidR="00EA0121" w:rsidRPr="000A4663" w:rsidRDefault="00EA0121">
      <w:pPr>
        <w:rPr>
          <w:rFonts w:ascii="Arial" w:eastAsia="Arial" w:hAnsi="Arial" w:cs="Arial"/>
          <w:b/>
          <w:sz w:val="20"/>
          <w:szCs w:val="20"/>
        </w:rPr>
      </w:pPr>
    </w:p>
    <w:p w:rsidR="00EA0121" w:rsidRPr="000A4663" w:rsidRDefault="001D33C3">
      <w:pPr>
        <w:rPr>
          <w:rFonts w:ascii="Arial" w:eastAsia="Arial" w:hAnsi="Arial" w:cs="Arial"/>
          <w:b/>
          <w:sz w:val="20"/>
          <w:szCs w:val="20"/>
        </w:rPr>
      </w:pPr>
      <w:r w:rsidRPr="000A4663">
        <w:rPr>
          <w:rFonts w:ascii="Arial" w:eastAsia="Arial" w:hAnsi="Arial" w:cs="Arial"/>
          <w:b/>
          <w:sz w:val="20"/>
          <w:szCs w:val="20"/>
        </w:rPr>
        <w:t>Fig S?. All 1-, 4-, 9- component comparisons by condition. (for all of them).</w:t>
      </w:r>
    </w:p>
    <w:p w:rsidR="00EA0121" w:rsidRPr="000A4663" w:rsidRDefault="00EA0121">
      <w:pPr>
        <w:rPr>
          <w:rFonts w:ascii="Arial" w:eastAsia="Arial" w:hAnsi="Arial" w:cs="Arial"/>
          <w:b/>
          <w:sz w:val="20"/>
          <w:szCs w:val="20"/>
        </w:rPr>
      </w:pPr>
    </w:p>
    <w:p w:rsidR="00EA0121" w:rsidRPr="000A4663" w:rsidRDefault="001D33C3">
      <w:pPr>
        <w:rPr>
          <w:rFonts w:ascii="Arial" w:eastAsia="Arial" w:hAnsi="Arial" w:cs="Arial"/>
          <w:sz w:val="20"/>
          <w:szCs w:val="20"/>
        </w:rPr>
      </w:pPr>
      <w:r w:rsidRPr="000A4663">
        <w:rPr>
          <w:rFonts w:ascii="Arial" w:eastAsia="Arial" w:hAnsi="Arial" w:cs="Arial"/>
          <w:b/>
          <w:sz w:val="20"/>
          <w:szCs w:val="20"/>
        </w:rPr>
        <w:t>Fig S?. UMAP of conditions? [not really sure where this fits]</w:t>
      </w:r>
    </w:p>
    <w:p w:rsidR="00EA0121" w:rsidRDefault="001D33C3">
      <w:pPr>
        <w:widowControl w:val="0"/>
        <w:spacing w:line="276" w:lineRule="auto"/>
        <w:rPr>
          <w:rFonts w:ascii="Arial" w:eastAsia="Arial" w:hAnsi="Arial" w:cs="Arial"/>
          <w:sz w:val="22"/>
          <w:szCs w:val="22"/>
        </w:rPr>
      </w:pPr>
      <w:r>
        <w:rPr>
          <w:rFonts w:ascii="Arial" w:eastAsia="Arial" w:hAnsi="Arial" w:cs="Arial"/>
          <w:sz w:val="22"/>
          <w:szCs w:val="22"/>
        </w:rPr>
        <w:t xml:space="preserve">To further understand the source of the additional predictive power for the smallest three components, we explicitly looked at the contribution of each component to the ability to predict each condition. We did this by comparing the predictive power of the space with only n fitness-relevant phenotypes to that of the n+1-component model (e.g. 5- versus 6-component models). This change represents the contribution of the n+1th (e.g. 6th) component to predictive power. </w:t>
      </w:r>
    </w:p>
    <w:p w:rsidR="00EA0121" w:rsidRDefault="00EA0121">
      <w:pPr>
        <w:widowControl w:val="0"/>
        <w:spacing w:line="276" w:lineRule="auto"/>
        <w:rPr>
          <w:rFonts w:ascii="Arial" w:eastAsia="Arial" w:hAnsi="Arial" w:cs="Arial"/>
          <w:sz w:val="22"/>
          <w:szCs w:val="22"/>
        </w:rPr>
      </w:pPr>
    </w:p>
    <w:p w:rsidR="00EA0121" w:rsidRDefault="001D33C3">
      <w:pPr>
        <w:widowControl w:val="0"/>
        <w:spacing w:line="276" w:lineRule="auto"/>
        <w:rPr>
          <w:rFonts w:ascii="Arial" w:eastAsia="Arial" w:hAnsi="Arial" w:cs="Arial"/>
          <w:sz w:val="22"/>
          <w:szCs w:val="22"/>
        </w:rPr>
      </w:pPr>
      <w:r>
        <w:rPr>
          <w:rFonts w:ascii="Arial" w:eastAsia="Arial" w:hAnsi="Arial" w:cs="Arial"/>
          <w:sz w:val="22"/>
          <w:szCs w:val="22"/>
        </w:rPr>
        <w:t xml:space="preserve">As expected, the additional predictive power contributed by each component to each of the subtle perturbations declines with the overall size of the component. However, for some strong conditions some of the small components’ contribution can be relatively large. For instance, component 6 contributes less than 0.01 to additional weighted explained variation for the subtle perturbations on average, but adds more than 0.06 to the predictive power for the 6-Day environment (Fig 5A). There are similar effects for the other small components, with the 7th component adding over 0.075 to weighted r-squared in 0.5M NaCl and the 8th adding over 0.15 to 6-Day. </w:t>
      </w:r>
    </w:p>
    <w:p w:rsidR="00EA0121" w:rsidRDefault="00EA0121">
      <w:pPr>
        <w:widowControl w:val="0"/>
        <w:spacing w:line="276" w:lineRule="auto"/>
        <w:rPr>
          <w:rFonts w:ascii="Arial" w:eastAsia="Arial" w:hAnsi="Arial" w:cs="Arial"/>
          <w:sz w:val="22"/>
          <w:szCs w:val="22"/>
        </w:rPr>
      </w:pPr>
    </w:p>
    <w:p w:rsidR="00EA0121" w:rsidRDefault="001D33C3">
      <w:pPr>
        <w:widowControl w:val="0"/>
        <w:spacing w:line="276" w:lineRule="auto"/>
        <w:rPr>
          <w:rFonts w:ascii="Arial" w:eastAsia="Arial" w:hAnsi="Arial" w:cs="Arial"/>
          <w:sz w:val="22"/>
          <w:szCs w:val="22"/>
        </w:rPr>
      </w:pPr>
      <w:r>
        <w:rPr>
          <w:rFonts w:ascii="Arial" w:eastAsia="Arial" w:hAnsi="Arial" w:cs="Arial"/>
          <w:sz w:val="22"/>
          <w:szCs w:val="22"/>
        </w:rPr>
        <w:t xml:space="preserve">Furthermore, this increase in explanatory power seems to be driven by specific phenotypic effects of a subset of mutants. For example, diploids with known additional mutations, including those with chromosome 11 amplifications, chromosome 12 amplifications, </w:t>
      </w:r>
      <w:r>
        <w:rPr>
          <w:rFonts w:ascii="Arial" w:eastAsia="Arial" w:hAnsi="Arial" w:cs="Arial"/>
          <w:i/>
          <w:sz w:val="22"/>
          <w:szCs w:val="22"/>
        </w:rPr>
        <w:t>IRA1</w:t>
      </w:r>
      <w:r>
        <w:rPr>
          <w:rFonts w:ascii="Arial" w:eastAsia="Arial" w:hAnsi="Arial" w:cs="Arial"/>
          <w:sz w:val="22"/>
          <w:szCs w:val="22"/>
        </w:rPr>
        <w:t xml:space="preserve"> mutations, and </w:t>
      </w:r>
      <w:r>
        <w:rPr>
          <w:rFonts w:ascii="Arial" w:eastAsia="Arial" w:hAnsi="Arial" w:cs="Arial"/>
          <w:i/>
          <w:sz w:val="22"/>
          <w:szCs w:val="22"/>
        </w:rPr>
        <w:t xml:space="preserve">IRA2 </w:t>
      </w:r>
      <w:r>
        <w:rPr>
          <w:rFonts w:ascii="Arial" w:eastAsia="Arial" w:hAnsi="Arial" w:cs="Arial"/>
          <w:sz w:val="22"/>
          <w:szCs w:val="22"/>
        </w:rPr>
        <w:t xml:space="preserve">mutations, see a particular increase in their prediction improvement driven by the inclusion of the 6th component in the 6-Day environment (Fig 5B). Similarly, </w:t>
      </w:r>
      <w:r>
        <w:rPr>
          <w:rFonts w:ascii="Arial" w:eastAsia="Arial" w:hAnsi="Arial" w:cs="Arial"/>
          <w:i/>
          <w:sz w:val="22"/>
          <w:szCs w:val="22"/>
        </w:rPr>
        <w:t xml:space="preserve">GPB2 </w:t>
      </w:r>
      <w:r>
        <w:rPr>
          <w:rFonts w:ascii="Arial" w:eastAsia="Arial" w:hAnsi="Arial" w:cs="Arial"/>
          <w:sz w:val="22"/>
          <w:szCs w:val="22"/>
        </w:rPr>
        <w:t xml:space="preserve">mutants drive the improvement seen from the inclusion of the 7th component in the 0.5M NaCl environment, and several adaptive haploids drive this pattern for the 8th component in the 6-Day environment. </w:t>
      </w:r>
    </w:p>
    <w:p w:rsidR="00EA0121" w:rsidRDefault="00EA0121">
      <w:pPr>
        <w:widowControl w:val="0"/>
        <w:spacing w:line="276" w:lineRule="auto"/>
        <w:rPr>
          <w:rFonts w:ascii="Arial" w:eastAsia="Arial" w:hAnsi="Arial" w:cs="Arial"/>
          <w:sz w:val="22"/>
          <w:szCs w:val="22"/>
        </w:rPr>
      </w:pPr>
    </w:p>
    <w:p w:rsidR="00EA0121" w:rsidRDefault="001D33C3">
      <w:pPr>
        <w:widowControl w:val="0"/>
        <w:spacing w:line="276" w:lineRule="auto"/>
        <w:rPr>
          <w:rFonts w:ascii="Arial" w:eastAsia="Arial" w:hAnsi="Arial" w:cs="Arial"/>
          <w:b/>
          <w:sz w:val="20"/>
          <w:szCs w:val="20"/>
        </w:rPr>
      </w:pPr>
      <w:r>
        <w:rPr>
          <w:rFonts w:ascii="Arial" w:eastAsia="Arial" w:hAnsi="Arial" w:cs="Arial"/>
          <w:sz w:val="22"/>
          <w:szCs w:val="22"/>
        </w:rPr>
        <w:t xml:space="preserve">This suggests that, although some phenotypes may have limited contribution to fitness in the evolution condition, and appear to be minor based on their effects in subtle environmental perturbations, the importance of these phenotypes is context-dependent and can be large in some contexts. Specifically,  there are particular conditions (i.e. 0.5M NaCl environment) where these phenotypes have substantial contribution to fitness. Thus, these phenotypes of small effect in the evolution condition are in fact “latent”, and their contribution to fitness can be revealed in new environments. Moreover, these phenotypes appear to be driven by the particular effects of a subset of mutants (i.e. </w:t>
      </w:r>
      <w:r>
        <w:rPr>
          <w:rFonts w:ascii="Arial" w:eastAsia="Arial" w:hAnsi="Arial" w:cs="Arial"/>
          <w:i/>
          <w:sz w:val="22"/>
          <w:szCs w:val="22"/>
        </w:rPr>
        <w:t>GPB2</w:t>
      </w:r>
      <w:r>
        <w:rPr>
          <w:rFonts w:ascii="Arial" w:eastAsia="Arial" w:hAnsi="Arial" w:cs="Arial"/>
          <w:sz w:val="22"/>
          <w:szCs w:val="22"/>
        </w:rPr>
        <w:t xml:space="preserve"> mutants), suggesting that these latent phenotypes reflect pleiotropic effects uniquely affected by these mutants.</w:t>
      </w:r>
    </w:p>
    <w:p w:rsidR="00EA0121" w:rsidRDefault="000A4663">
      <w:pPr>
        <w:widowControl w:val="0"/>
        <w:spacing w:line="276" w:lineRule="auto"/>
        <w:rPr>
          <w:rFonts w:ascii="Arial" w:eastAsia="Arial" w:hAnsi="Arial" w:cs="Arial"/>
          <w:b/>
          <w:color w:val="000000"/>
          <w:sz w:val="20"/>
          <w:szCs w:val="20"/>
        </w:rPr>
      </w:pPr>
      <w:r>
        <w:rPr>
          <w:rFonts w:ascii="Arial" w:eastAsia="Arial" w:hAnsi="Arial" w:cs="Arial"/>
          <w:b/>
          <w:noProof/>
          <w:color w:val="000000"/>
          <w:sz w:val="20"/>
          <w:szCs w:val="20"/>
        </w:rPr>
        <w:lastRenderedPageBreak/>
        <w:drawing>
          <wp:inline distT="0" distB="0" distL="0" distR="0">
            <wp:extent cx="5943499" cy="6262459"/>
            <wp:effectExtent l="0" t="0" r="63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figure5.pdf"/>
                    <pic:cNvPicPr/>
                  </pic:nvPicPr>
                  <pic:blipFill rotWithShape="1">
                    <a:blip r:embed="rId17">
                      <a:extLst>
                        <a:ext uri="{28A0092B-C50C-407E-A947-70E740481C1C}">
                          <a14:useLocalDpi xmlns:a14="http://schemas.microsoft.com/office/drawing/2010/main" val="0"/>
                        </a:ext>
                      </a:extLst>
                    </a:blip>
                    <a:srcRect t="9262" b="9319"/>
                    <a:stretch/>
                  </pic:blipFill>
                  <pic:spPr bwMode="auto">
                    <a:xfrm>
                      <a:off x="0" y="0"/>
                      <a:ext cx="5943600" cy="6262565"/>
                    </a:xfrm>
                    <a:prstGeom prst="rect">
                      <a:avLst/>
                    </a:prstGeom>
                    <a:ln>
                      <a:noFill/>
                    </a:ln>
                    <a:extLst>
                      <a:ext uri="{53640926-AAD7-44D8-BBD7-CCE9431645EC}">
                        <a14:shadowObscured xmlns:a14="http://schemas.microsoft.com/office/drawing/2010/main"/>
                      </a:ext>
                    </a:extLst>
                  </pic:spPr>
                </pic:pic>
              </a:graphicData>
            </a:graphic>
          </wp:inline>
        </w:drawing>
      </w:r>
    </w:p>
    <w:p w:rsidR="00EA0121" w:rsidRDefault="001D33C3">
      <w:pPr>
        <w:widowControl w:val="0"/>
        <w:spacing w:line="276" w:lineRule="auto"/>
        <w:rPr>
          <w:ins w:id="201" w:author="Grant Kinsler" w:date="2020-03-26T17:26:00Z"/>
          <w:rFonts w:ascii="Arial" w:eastAsia="Arial" w:hAnsi="Arial" w:cs="Arial"/>
          <w:color w:val="FF0000"/>
          <w:sz w:val="20"/>
          <w:szCs w:val="20"/>
        </w:rPr>
      </w:pPr>
      <w:r>
        <w:rPr>
          <w:rFonts w:ascii="Arial" w:eastAsia="Arial" w:hAnsi="Arial" w:cs="Arial"/>
          <w:b/>
          <w:color w:val="000000"/>
          <w:sz w:val="20"/>
          <w:szCs w:val="20"/>
        </w:rPr>
        <w:t xml:space="preserve">Figure </w:t>
      </w:r>
      <w:r>
        <w:rPr>
          <w:rFonts w:ascii="Arial" w:eastAsia="Arial" w:hAnsi="Arial" w:cs="Arial"/>
          <w:b/>
          <w:sz w:val="20"/>
          <w:szCs w:val="20"/>
        </w:rPr>
        <w:t>5</w:t>
      </w:r>
      <w:r>
        <w:rPr>
          <w:rFonts w:ascii="Arial" w:eastAsia="Arial" w:hAnsi="Arial" w:cs="Arial"/>
          <w:b/>
          <w:color w:val="000000"/>
          <w:sz w:val="20"/>
          <w:szCs w:val="20"/>
        </w:rPr>
        <w:t xml:space="preserve">. </w:t>
      </w:r>
      <w:r>
        <w:rPr>
          <w:rFonts w:ascii="Arial" w:eastAsia="Arial" w:hAnsi="Arial" w:cs="Arial"/>
          <w:b/>
          <w:sz w:val="20"/>
          <w:szCs w:val="20"/>
        </w:rPr>
        <w:t xml:space="preserve">Phenotypes with minor contribution in the subtle conditions have large, specific biological relevance in other, strong conditions. </w:t>
      </w:r>
      <w:r>
        <w:rPr>
          <w:rFonts w:ascii="Arial" w:eastAsia="Arial" w:hAnsi="Arial" w:cs="Arial"/>
          <w:b/>
          <w:color w:val="000000"/>
          <w:sz w:val="20"/>
          <w:szCs w:val="20"/>
        </w:rPr>
        <w:t xml:space="preserve"> (A)</w:t>
      </w:r>
      <w:r>
        <w:rPr>
          <w:rFonts w:ascii="Arial" w:eastAsia="Arial" w:hAnsi="Arial" w:cs="Arial"/>
          <w:b/>
          <w:sz w:val="20"/>
          <w:szCs w:val="20"/>
        </w:rPr>
        <w:t xml:space="preserve"> </w:t>
      </w:r>
      <w:r>
        <w:rPr>
          <w:rFonts w:ascii="Arial" w:eastAsia="Arial" w:hAnsi="Arial" w:cs="Arial"/>
          <w:sz w:val="20"/>
          <w:szCs w:val="20"/>
        </w:rPr>
        <w:t>Particular conditions have substantial improvement from the addition of specific components.</w:t>
      </w:r>
      <w:r>
        <w:rPr>
          <w:rFonts w:ascii="Arial" w:eastAsia="Arial" w:hAnsi="Arial" w:cs="Arial"/>
          <w:b/>
          <w:sz w:val="20"/>
          <w:szCs w:val="20"/>
        </w:rPr>
        <w:t xml:space="preserve"> </w:t>
      </w:r>
      <w:r>
        <w:rPr>
          <w:rFonts w:ascii="Arial" w:eastAsia="Arial" w:hAnsi="Arial" w:cs="Arial"/>
          <w:sz w:val="20"/>
          <w:szCs w:val="20"/>
        </w:rPr>
        <w:t xml:space="preserve">Magnification shows components with minor contribution to explanatory power across the subtle environments (gray points). 7th component has large contribution to explained variation for 6-Day condition, 8th for 0.5M NaCl, and 9th for 6-Day condition. </w:t>
      </w:r>
      <w:r>
        <w:rPr>
          <w:rFonts w:ascii="Arial" w:eastAsia="Arial" w:hAnsi="Arial" w:cs="Arial"/>
          <w:b/>
          <w:sz w:val="20"/>
          <w:szCs w:val="20"/>
        </w:rPr>
        <w:t>(B)</w:t>
      </w:r>
      <w:r>
        <w:rPr>
          <w:rFonts w:ascii="Arial" w:eastAsia="Arial" w:hAnsi="Arial" w:cs="Arial"/>
          <w:sz w:val="20"/>
          <w:szCs w:val="20"/>
        </w:rPr>
        <w:t xml:space="preserve"> Improvement in predictive power (units of measurement error) by mutant for the 7th, 8th, and 9th components in the condition with largest improvement (white background) and a condition without a large benefit (8.5uM GdA (B9) with gray background). Improvement is particularly strong for particular mutants and is specific to particular environments. Ordered by average improvement from 7th component in 6-Day condition.</w:t>
      </w:r>
      <w:ins w:id="202" w:author="Grant Kinsler" w:date="2020-03-26T16:17:00Z">
        <w:r w:rsidR="00641CE5">
          <w:rPr>
            <w:rFonts w:ascii="Arial" w:eastAsia="Arial" w:hAnsi="Arial" w:cs="Arial"/>
            <w:sz w:val="20"/>
            <w:szCs w:val="20"/>
          </w:rPr>
          <w:t xml:space="preserve"> </w:t>
        </w:r>
        <w:r w:rsidR="00641CE5">
          <w:rPr>
            <w:rFonts w:ascii="Arial" w:eastAsia="Arial" w:hAnsi="Arial" w:cs="Arial"/>
            <w:color w:val="FF0000"/>
            <w:sz w:val="20"/>
            <w:szCs w:val="20"/>
          </w:rPr>
          <w:t xml:space="preserve">More clearly indicate the conditions on the left </w:t>
        </w:r>
      </w:ins>
      <w:ins w:id="203" w:author="Grant Kinsler" w:date="2020-03-26T17:22:00Z">
        <w:r w:rsidR="0012429F">
          <w:rPr>
            <w:rFonts w:ascii="Arial" w:eastAsia="Arial" w:hAnsi="Arial" w:cs="Arial"/>
            <w:color w:val="FF0000"/>
            <w:sz w:val="20"/>
            <w:szCs w:val="20"/>
          </w:rPr>
          <w:t>(label these with words…)</w:t>
        </w:r>
      </w:ins>
      <w:ins w:id="204" w:author="Grant Kinsler" w:date="2020-03-26T17:27:00Z">
        <w:r w:rsidR="0012429F">
          <w:rPr>
            <w:rFonts w:ascii="Arial" w:eastAsia="Arial" w:hAnsi="Arial" w:cs="Arial"/>
            <w:color w:val="FF0000"/>
            <w:sz w:val="20"/>
            <w:szCs w:val="20"/>
          </w:rPr>
          <w:t xml:space="preserve"> </w:t>
        </w:r>
      </w:ins>
      <w:ins w:id="205" w:author="Grant Kinsler" w:date="2020-03-26T17:28:00Z">
        <w:r w:rsidR="0012429F">
          <w:rPr>
            <w:rFonts w:ascii="Arial" w:eastAsia="Arial" w:hAnsi="Arial" w:cs="Arial"/>
            <w:color w:val="FF0000"/>
            <w:sz w:val="20"/>
            <w:szCs w:val="20"/>
          </w:rPr>
          <w:t>black is the strong..</w:t>
        </w:r>
      </w:ins>
    </w:p>
    <w:p w:rsidR="0012429F" w:rsidRDefault="0012429F">
      <w:pPr>
        <w:widowControl w:val="0"/>
        <w:spacing w:line="276" w:lineRule="auto"/>
        <w:rPr>
          <w:ins w:id="206" w:author="Grant Kinsler" w:date="2020-03-26T17:26:00Z"/>
          <w:rFonts w:ascii="Arial" w:eastAsia="Arial" w:hAnsi="Arial" w:cs="Arial"/>
          <w:color w:val="FF0000"/>
          <w:sz w:val="20"/>
          <w:szCs w:val="20"/>
        </w:rPr>
      </w:pPr>
    </w:p>
    <w:p w:rsidR="0012429F" w:rsidRDefault="0012429F">
      <w:pPr>
        <w:widowControl w:val="0"/>
        <w:spacing w:line="276" w:lineRule="auto"/>
        <w:rPr>
          <w:ins w:id="207" w:author="Grant Kinsler" w:date="2020-03-26T17:26:00Z"/>
          <w:rFonts w:ascii="Arial" w:eastAsia="Arial" w:hAnsi="Arial" w:cs="Arial"/>
          <w:color w:val="FF0000"/>
          <w:sz w:val="20"/>
          <w:szCs w:val="20"/>
        </w:rPr>
      </w:pPr>
      <w:ins w:id="208" w:author="Grant Kinsler" w:date="2020-03-26T17:26:00Z">
        <w:r>
          <w:rPr>
            <w:rFonts w:ascii="Arial" w:eastAsia="Arial" w:hAnsi="Arial" w:cs="Arial"/>
            <w:color w:val="FF0000"/>
            <w:sz w:val="20"/>
            <w:szCs w:val="20"/>
          </w:rPr>
          <w:lastRenderedPageBreak/>
          <w:t>How do these components relate to cellular biology…?</w:t>
        </w:r>
      </w:ins>
    </w:p>
    <w:p w:rsidR="0012429F" w:rsidRPr="00641CE5" w:rsidRDefault="0012429F">
      <w:pPr>
        <w:widowControl w:val="0"/>
        <w:spacing w:line="276" w:lineRule="auto"/>
        <w:rPr>
          <w:rFonts w:ascii="Arial" w:eastAsia="Arial" w:hAnsi="Arial" w:cs="Arial"/>
          <w:color w:val="FF0000"/>
          <w:sz w:val="20"/>
          <w:szCs w:val="20"/>
          <w:rPrChange w:id="209" w:author="Grant Kinsler" w:date="2020-03-26T16:17:00Z">
            <w:rPr>
              <w:rFonts w:ascii="Arial" w:eastAsia="Arial" w:hAnsi="Arial" w:cs="Arial"/>
              <w:color w:val="000000"/>
              <w:sz w:val="20"/>
              <w:szCs w:val="20"/>
            </w:rPr>
          </w:rPrChange>
        </w:rPr>
      </w:pPr>
    </w:p>
    <w:p w:rsidR="00EA0121" w:rsidRDefault="00EA0121">
      <w:pPr>
        <w:widowControl w:val="0"/>
        <w:spacing w:line="276" w:lineRule="auto"/>
        <w:rPr>
          <w:rFonts w:ascii="Arial" w:eastAsia="Arial" w:hAnsi="Arial" w:cs="Arial"/>
          <w:b/>
          <w:color w:val="000000"/>
          <w:sz w:val="20"/>
          <w:szCs w:val="20"/>
        </w:rPr>
      </w:pPr>
    </w:p>
    <w:p w:rsidR="00EA0121" w:rsidRDefault="001D33C3">
      <w:pPr>
        <w:widowControl w:val="0"/>
        <w:spacing w:line="276" w:lineRule="auto"/>
        <w:rPr>
          <w:rFonts w:ascii="Arial" w:eastAsia="Arial" w:hAnsi="Arial" w:cs="Arial"/>
          <w:color w:val="FF0000"/>
          <w:sz w:val="22"/>
          <w:szCs w:val="22"/>
        </w:rPr>
      </w:pPr>
      <w:r>
        <w:rPr>
          <w:rFonts w:ascii="Arial" w:eastAsia="Arial" w:hAnsi="Arial" w:cs="Arial"/>
          <w:b/>
          <w:color w:val="000000"/>
          <w:sz w:val="22"/>
          <w:szCs w:val="22"/>
        </w:rPr>
        <w:t xml:space="preserve">DISCUSSION </w:t>
      </w:r>
      <w:r>
        <w:rPr>
          <w:rFonts w:ascii="Arial" w:eastAsia="Arial" w:hAnsi="Arial" w:cs="Arial"/>
          <w:b/>
          <w:color w:val="FF0000"/>
          <w:sz w:val="22"/>
          <w:szCs w:val="22"/>
        </w:rPr>
        <w:t>[just ideas/outline right now]</w:t>
      </w:r>
    </w:p>
    <w:p w:rsidR="00EA0121" w:rsidRDefault="00EA0121">
      <w:pPr>
        <w:rPr>
          <w:rFonts w:ascii="Arial" w:eastAsia="Arial" w:hAnsi="Arial" w:cs="Arial"/>
          <w:i/>
          <w:sz w:val="22"/>
          <w:szCs w:val="22"/>
        </w:rPr>
      </w:pPr>
    </w:p>
    <w:p w:rsidR="00EA0121" w:rsidRDefault="001D33C3">
      <w:pPr>
        <w:numPr>
          <w:ilvl w:val="0"/>
          <w:numId w:val="10"/>
        </w:numPr>
        <w:rPr>
          <w:rFonts w:ascii="Arial" w:eastAsia="Arial" w:hAnsi="Arial" w:cs="Arial"/>
          <w:color w:val="999999"/>
          <w:sz w:val="22"/>
          <w:szCs w:val="22"/>
        </w:rPr>
      </w:pPr>
      <w:r>
        <w:rPr>
          <w:rFonts w:ascii="Arial" w:eastAsia="Arial" w:hAnsi="Arial" w:cs="Arial"/>
          <w:color w:val="999999"/>
          <w:sz w:val="22"/>
          <w:szCs w:val="22"/>
        </w:rPr>
        <w:t>Brief Recap of our main claim and why it’s important</w:t>
      </w:r>
    </w:p>
    <w:p w:rsidR="00EA0121" w:rsidRDefault="00EA0121">
      <w:pPr>
        <w:rPr>
          <w:rFonts w:ascii="Arial" w:eastAsia="Arial" w:hAnsi="Arial" w:cs="Arial"/>
          <w:sz w:val="22"/>
          <w:szCs w:val="22"/>
        </w:rPr>
      </w:pPr>
    </w:p>
    <w:p w:rsidR="00EA0121" w:rsidRDefault="001D33C3">
      <w:pPr>
        <w:numPr>
          <w:ilvl w:val="0"/>
          <w:numId w:val="7"/>
        </w:numPr>
        <w:rPr>
          <w:rFonts w:ascii="Arial" w:eastAsia="Arial" w:hAnsi="Arial" w:cs="Arial"/>
          <w:sz w:val="22"/>
          <w:szCs w:val="22"/>
        </w:rPr>
      </w:pPr>
      <w:r>
        <w:rPr>
          <w:rFonts w:ascii="Arial" w:eastAsia="Arial" w:hAnsi="Arial" w:cs="Arial"/>
          <w:sz w:val="22"/>
          <w:szCs w:val="22"/>
        </w:rPr>
        <w:t xml:space="preserve">Detecting fitness-relevant phenotypes is a big and difficult problem… </w:t>
      </w:r>
    </w:p>
    <w:p w:rsidR="00EA0121" w:rsidRDefault="001D33C3">
      <w:pPr>
        <w:numPr>
          <w:ilvl w:val="0"/>
          <w:numId w:val="7"/>
        </w:numPr>
        <w:rPr>
          <w:rFonts w:ascii="Arial" w:eastAsia="Arial" w:hAnsi="Arial" w:cs="Arial"/>
          <w:sz w:val="22"/>
          <w:szCs w:val="22"/>
        </w:rPr>
      </w:pPr>
      <w:r>
        <w:rPr>
          <w:rFonts w:ascii="Arial" w:eastAsia="Arial" w:hAnsi="Arial" w:cs="Arial"/>
          <w:sz w:val="22"/>
          <w:szCs w:val="22"/>
        </w:rPr>
        <w:t xml:space="preserve">our new approach allows us to identify phenotypic components that fitness-relevant </w:t>
      </w:r>
    </w:p>
    <w:p w:rsidR="00EA0121" w:rsidRDefault="001D33C3">
      <w:pPr>
        <w:numPr>
          <w:ilvl w:val="0"/>
          <w:numId w:val="7"/>
        </w:numPr>
        <w:rPr>
          <w:rFonts w:ascii="Arial" w:eastAsia="Arial" w:hAnsi="Arial" w:cs="Arial"/>
          <w:sz w:val="22"/>
          <w:szCs w:val="22"/>
        </w:rPr>
      </w:pPr>
      <w:r>
        <w:rPr>
          <w:rFonts w:ascii="Arial" w:eastAsia="Arial" w:hAnsi="Arial" w:cs="Arial"/>
          <w:sz w:val="22"/>
          <w:szCs w:val="22"/>
        </w:rPr>
        <w:t>we find a small number of large-effect FRPs in subtle, with some FRPs of small effect having substantial effect in new environments.</w:t>
      </w:r>
    </w:p>
    <w:p w:rsidR="00EA0121" w:rsidRDefault="00EA0121">
      <w:pPr>
        <w:rPr>
          <w:rFonts w:ascii="Arial" w:eastAsia="Arial" w:hAnsi="Arial" w:cs="Arial"/>
          <w:color w:val="999999"/>
          <w:sz w:val="22"/>
          <w:szCs w:val="22"/>
        </w:rPr>
      </w:pPr>
    </w:p>
    <w:p w:rsidR="00EA0121" w:rsidRDefault="001D33C3">
      <w:pPr>
        <w:numPr>
          <w:ilvl w:val="0"/>
          <w:numId w:val="10"/>
        </w:numPr>
        <w:rPr>
          <w:rFonts w:ascii="Arial" w:eastAsia="Arial" w:hAnsi="Arial" w:cs="Arial"/>
          <w:color w:val="999999"/>
          <w:sz w:val="22"/>
          <w:szCs w:val="22"/>
        </w:rPr>
      </w:pPr>
      <w:r>
        <w:rPr>
          <w:rFonts w:ascii="Arial" w:eastAsia="Arial" w:hAnsi="Arial" w:cs="Arial"/>
          <w:color w:val="999999"/>
          <w:sz w:val="22"/>
          <w:szCs w:val="22"/>
        </w:rPr>
        <w:t>big consequences for evolution</w:t>
      </w:r>
    </w:p>
    <w:p w:rsidR="00EA0121" w:rsidRDefault="00EA0121">
      <w:pPr>
        <w:rPr>
          <w:rFonts w:ascii="Arial" w:eastAsia="Arial" w:hAnsi="Arial" w:cs="Arial"/>
          <w:sz w:val="22"/>
          <w:szCs w:val="22"/>
        </w:rPr>
      </w:pPr>
    </w:p>
    <w:p w:rsidR="00EA0121" w:rsidRDefault="001D33C3">
      <w:pPr>
        <w:ind w:firstLine="720"/>
        <w:rPr>
          <w:rFonts w:ascii="Arial" w:eastAsia="Arial" w:hAnsi="Arial" w:cs="Arial"/>
          <w:sz w:val="22"/>
          <w:szCs w:val="22"/>
        </w:rPr>
      </w:pPr>
      <w:r>
        <w:rPr>
          <w:rFonts w:ascii="Arial" w:eastAsia="Arial" w:hAnsi="Arial" w:cs="Arial"/>
          <w:sz w:val="22"/>
          <w:szCs w:val="22"/>
        </w:rPr>
        <w:t>Context dependency:</w:t>
      </w:r>
    </w:p>
    <w:p w:rsidR="00EA0121" w:rsidRDefault="001D33C3">
      <w:pPr>
        <w:ind w:left="720"/>
        <w:rPr>
          <w:rFonts w:ascii="Arial" w:eastAsia="Arial" w:hAnsi="Arial" w:cs="Arial"/>
          <w:sz w:val="22"/>
          <w:szCs w:val="22"/>
        </w:rPr>
      </w:pPr>
      <w:r>
        <w:rPr>
          <w:rFonts w:ascii="Arial" w:eastAsia="Arial" w:hAnsi="Arial" w:cs="Arial"/>
          <w:sz w:val="22"/>
          <w:szCs w:val="22"/>
        </w:rPr>
        <w:t>- changing environments (has particular consequences for particular mutants with latent phenotypic effects)</w:t>
      </w:r>
    </w:p>
    <w:p w:rsidR="00EA0121" w:rsidRDefault="001D33C3">
      <w:pPr>
        <w:ind w:left="720"/>
        <w:rPr>
          <w:rFonts w:ascii="Arial" w:eastAsia="Arial" w:hAnsi="Arial" w:cs="Arial"/>
          <w:sz w:val="22"/>
          <w:szCs w:val="22"/>
        </w:rPr>
      </w:pPr>
      <w:r>
        <w:rPr>
          <w:rFonts w:ascii="Arial" w:eastAsia="Arial" w:hAnsi="Arial" w:cs="Arial"/>
          <w:sz w:val="22"/>
          <w:szCs w:val="22"/>
        </w:rPr>
        <w:t>- epistasis (these aren’t truly “redundant” mutants.. and can affect what subsequent mutations might arise</w:t>
      </w:r>
    </w:p>
    <w:p w:rsidR="00EA0121" w:rsidRDefault="00EA0121">
      <w:pPr>
        <w:ind w:left="720"/>
        <w:rPr>
          <w:rFonts w:ascii="Arial" w:eastAsia="Arial" w:hAnsi="Arial" w:cs="Arial"/>
          <w:sz w:val="22"/>
          <w:szCs w:val="22"/>
        </w:rPr>
      </w:pPr>
    </w:p>
    <w:p w:rsidR="00EA0121" w:rsidRDefault="001D33C3">
      <w:pPr>
        <w:numPr>
          <w:ilvl w:val="0"/>
          <w:numId w:val="10"/>
        </w:numPr>
        <w:rPr>
          <w:rFonts w:ascii="Arial" w:eastAsia="Arial" w:hAnsi="Arial" w:cs="Arial"/>
          <w:color w:val="999999"/>
          <w:sz w:val="22"/>
          <w:szCs w:val="22"/>
        </w:rPr>
      </w:pPr>
      <w:r>
        <w:rPr>
          <w:rFonts w:ascii="Arial" w:eastAsia="Arial" w:hAnsi="Arial" w:cs="Arial"/>
          <w:color w:val="999999"/>
          <w:sz w:val="22"/>
          <w:szCs w:val="22"/>
        </w:rPr>
        <w:t>why it was now possible?</w:t>
      </w:r>
    </w:p>
    <w:p w:rsidR="00EA0121" w:rsidRDefault="001D33C3">
      <w:pPr>
        <w:numPr>
          <w:ilvl w:val="1"/>
          <w:numId w:val="10"/>
        </w:numPr>
        <w:rPr>
          <w:rFonts w:ascii="Arial" w:eastAsia="Arial" w:hAnsi="Arial" w:cs="Arial"/>
          <w:color w:val="999999"/>
          <w:sz w:val="22"/>
          <w:szCs w:val="22"/>
        </w:rPr>
      </w:pPr>
      <w:r>
        <w:rPr>
          <w:rFonts w:ascii="Arial" w:eastAsia="Arial" w:hAnsi="Arial" w:cs="Arial"/>
          <w:color w:val="999999"/>
          <w:sz w:val="22"/>
          <w:szCs w:val="22"/>
        </w:rPr>
        <w:t>precision of measurement</w:t>
      </w:r>
    </w:p>
    <w:p w:rsidR="00EA0121" w:rsidRDefault="001D33C3">
      <w:pPr>
        <w:numPr>
          <w:ilvl w:val="1"/>
          <w:numId w:val="10"/>
        </w:numPr>
        <w:rPr>
          <w:rFonts w:ascii="Arial" w:eastAsia="Arial" w:hAnsi="Arial" w:cs="Arial"/>
          <w:color w:val="999999"/>
          <w:sz w:val="22"/>
          <w:szCs w:val="22"/>
        </w:rPr>
      </w:pPr>
      <w:r>
        <w:rPr>
          <w:rFonts w:ascii="Arial" w:eastAsia="Arial" w:hAnsi="Arial" w:cs="Arial"/>
          <w:color w:val="999999"/>
          <w:sz w:val="22"/>
          <w:szCs w:val="22"/>
        </w:rPr>
        <w:t>why subtle?</w:t>
      </w:r>
    </w:p>
    <w:p w:rsidR="00EA0121" w:rsidRDefault="001D33C3">
      <w:pPr>
        <w:rPr>
          <w:rFonts w:ascii="Arial" w:eastAsia="Arial" w:hAnsi="Arial" w:cs="Arial"/>
          <w:color w:val="999999"/>
          <w:sz w:val="22"/>
          <w:szCs w:val="22"/>
        </w:rPr>
      </w:pPr>
      <w:r>
        <w:rPr>
          <w:rFonts w:ascii="Arial" w:eastAsia="Arial" w:hAnsi="Arial" w:cs="Arial"/>
          <w:color w:val="999999"/>
          <w:sz w:val="22"/>
          <w:szCs w:val="22"/>
        </w:rPr>
        <w:tab/>
      </w:r>
    </w:p>
    <w:p w:rsidR="00EA0121" w:rsidRDefault="001D33C3">
      <w:pPr>
        <w:ind w:firstLine="720"/>
        <w:rPr>
          <w:rFonts w:ascii="Arial" w:eastAsia="Arial" w:hAnsi="Arial" w:cs="Arial"/>
          <w:sz w:val="22"/>
          <w:szCs w:val="22"/>
        </w:rPr>
      </w:pPr>
      <w:r>
        <w:rPr>
          <w:rFonts w:ascii="Arial" w:eastAsia="Arial" w:hAnsi="Arial" w:cs="Arial"/>
          <w:sz w:val="22"/>
          <w:szCs w:val="22"/>
        </w:rPr>
        <w:t>Importance of precision of measurement:</w:t>
      </w:r>
    </w:p>
    <w:p w:rsidR="00EA0121" w:rsidRDefault="001D33C3">
      <w:pPr>
        <w:numPr>
          <w:ilvl w:val="0"/>
          <w:numId w:val="5"/>
        </w:numPr>
        <w:rPr>
          <w:i/>
          <w:sz w:val="22"/>
          <w:szCs w:val="22"/>
        </w:rPr>
      </w:pPr>
      <w:r>
        <w:rPr>
          <w:rFonts w:ascii="Arial" w:eastAsia="Arial" w:hAnsi="Arial" w:cs="Arial"/>
          <w:sz w:val="22"/>
          <w:szCs w:val="22"/>
        </w:rPr>
        <w:t>With less precision, we wouldn’t detect the latent phenotypes in the subtle perturbations (a 2-fold increase in measurement noise would prevent us from detecting any of these latent phenotypes!!)</w:t>
      </w:r>
    </w:p>
    <w:p w:rsidR="00EA0121" w:rsidRDefault="001D33C3">
      <w:pPr>
        <w:numPr>
          <w:ilvl w:val="0"/>
          <w:numId w:val="1"/>
        </w:numPr>
        <w:rPr>
          <w:rFonts w:ascii="Arial" w:eastAsia="Arial" w:hAnsi="Arial" w:cs="Arial"/>
          <w:sz w:val="22"/>
          <w:szCs w:val="22"/>
        </w:rPr>
      </w:pPr>
      <w:r>
        <w:rPr>
          <w:rFonts w:ascii="Arial" w:eastAsia="Arial" w:hAnsi="Arial" w:cs="Arial"/>
          <w:sz w:val="22"/>
          <w:szCs w:val="22"/>
        </w:rPr>
        <w:t>We know there are actually more than 9 fitness-relevant phenotypes, too! We fail to capture all behavior in most of the strong perturbations, suggesting there must be more, small components not captured by our subtle perturbations and/or our level of measurement error</w:t>
      </w:r>
    </w:p>
    <w:p w:rsidR="00EA0121" w:rsidRDefault="00EA0121">
      <w:pPr>
        <w:rPr>
          <w:rFonts w:ascii="Arial" w:eastAsia="Arial" w:hAnsi="Arial" w:cs="Arial"/>
          <w:i/>
          <w:sz w:val="22"/>
          <w:szCs w:val="22"/>
        </w:rPr>
      </w:pPr>
    </w:p>
    <w:p w:rsidR="00EA0121" w:rsidRDefault="001D33C3">
      <w:pPr>
        <w:ind w:firstLine="720"/>
        <w:rPr>
          <w:rFonts w:ascii="Arial" w:eastAsia="Arial" w:hAnsi="Arial" w:cs="Arial"/>
          <w:sz w:val="22"/>
          <w:szCs w:val="22"/>
        </w:rPr>
      </w:pPr>
      <w:r>
        <w:rPr>
          <w:rFonts w:ascii="Arial" w:eastAsia="Arial" w:hAnsi="Arial" w:cs="Arial"/>
          <w:sz w:val="22"/>
          <w:szCs w:val="22"/>
        </w:rPr>
        <w:t>Importance of subtlety:</w:t>
      </w:r>
    </w:p>
    <w:p w:rsidR="00EA0121" w:rsidRDefault="001D33C3">
      <w:pPr>
        <w:numPr>
          <w:ilvl w:val="0"/>
          <w:numId w:val="5"/>
        </w:numPr>
        <w:rPr>
          <w:sz w:val="22"/>
          <w:szCs w:val="22"/>
        </w:rPr>
      </w:pPr>
      <w:r>
        <w:rPr>
          <w:rFonts w:ascii="Arial" w:eastAsia="Arial" w:hAnsi="Arial" w:cs="Arial"/>
          <w:sz w:val="22"/>
          <w:szCs w:val="22"/>
        </w:rPr>
        <w:t>Do we get the same result if we were to use the strong environments? Why is subtlety important?</w:t>
      </w:r>
    </w:p>
    <w:p w:rsidR="00EA0121" w:rsidRDefault="00EA0121">
      <w:pPr>
        <w:rPr>
          <w:rFonts w:ascii="Arial" w:eastAsia="Arial" w:hAnsi="Arial" w:cs="Arial"/>
          <w:sz w:val="22"/>
          <w:szCs w:val="22"/>
        </w:rPr>
      </w:pPr>
    </w:p>
    <w:p w:rsidR="00EA0121" w:rsidRDefault="001D33C3">
      <w:pPr>
        <w:numPr>
          <w:ilvl w:val="0"/>
          <w:numId w:val="10"/>
        </w:numPr>
        <w:rPr>
          <w:rFonts w:ascii="Arial" w:eastAsia="Arial" w:hAnsi="Arial" w:cs="Arial"/>
          <w:color w:val="999999"/>
          <w:sz w:val="22"/>
          <w:szCs w:val="22"/>
        </w:rPr>
      </w:pPr>
      <w:r>
        <w:rPr>
          <w:rFonts w:ascii="Arial" w:eastAsia="Arial" w:hAnsi="Arial" w:cs="Arial"/>
          <w:color w:val="999999"/>
          <w:sz w:val="22"/>
          <w:szCs w:val="22"/>
        </w:rPr>
        <w:t>what does this really mean? what are the things we’re calling “phenotypes”?</w:t>
      </w:r>
    </w:p>
    <w:p w:rsidR="00EA0121" w:rsidRDefault="00EA0121">
      <w:pPr>
        <w:rPr>
          <w:rFonts w:ascii="Arial" w:eastAsia="Arial" w:hAnsi="Arial" w:cs="Arial"/>
          <w:color w:val="999999"/>
          <w:sz w:val="22"/>
          <w:szCs w:val="22"/>
        </w:rPr>
      </w:pPr>
    </w:p>
    <w:p w:rsidR="00EA0121" w:rsidRDefault="001D33C3">
      <w:pPr>
        <w:numPr>
          <w:ilvl w:val="0"/>
          <w:numId w:val="11"/>
        </w:numPr>
        <w:rPr>
          <w:rFonts w:ascii="Arial" w:eastAsia="Arial" w:hAnsi="Arial" w:cs="Arial"/>
          <w:sz w:val="22"/>
          <w:szCs w:val="22"/>
        </w:rPr>
      </w:pPr>
      <w:r>
        <w:rPr>
          <w:rFonts w:ascii="Arial" w:eastAsia="Arial" w:hAnsi="Arial" w:cs="Arial"/>
          <w:sz w:val="22"/>
          <w:szCs w:val="22"/>
        </w:rPr>
        <w:t xml:space="preserve">“phitnotypes”, “causal properties of the organism affected by adaptive mutations” </w:t>
      </w:r>
    </w:p>
    <w:p w:rsidR="00EA0121" w:rsidRDefault="001D33C3">
      <w:pPr>
        <w:widowControl w:val="0"/>
        <w:numPr>
          <w:ilvl w:val="0"/>
          <w:numId w:val="9"/>
        </w:numPr>
        <w:spacing w:line="276" w:lineRule="auto"/>
        <w:rPr>
          <w:rFonts w:ascii="Arial" w:eastAsia="Arial" w:hAnsi="Arial" w:cs="Arial"/>
          <w:sz w:val="22"/>
          <w:szCs w:val="22"/>
          <w:highlight w:val="white"/>
        </w:rPr>
      </w:pPr>
      <w:r>
        <w:rPr>
          <w:rFonts w:ascii="Arial" w:eastAsia="Arial" w:hAnsi="Arial" w:cs="Arial"/>
          <w:sz w:val="22"/>
          <w:szCs w:val="22"/>
          <w:highlight w:val="white"/>
        </w:rPr>
        <w:t>we treat mutants as having fixed phenotypic effects - strong perturbations have the possibility of exerting an environmental influence on the phenotypes themselves, which would violate this assumption.</w:t>
      </w:r>
    </w:p>
    <w:p w:rsidR="00EA0121" w:rsidRDefault="001D33C3">
      <w:pPr>
        <w:widowControl w:val="0"/>
        <w:numPr>
          <w:ilvl w:val="0"/>
          <w:numId w:val="9"/>
        </w:numPr>
        <w:spacing w:line="276" w:lineRule="auto"/>
        <w:rPr>
          <w:rFonts w:ascii="Arial" w:eastAsia="Arial" w:hAnsi="Arial" w:cs="Arial"/>
          <w:sz w:val="22"/>
          <w:szCs w:val="22"/>
          <w:highlight w:val="white"/>
        </w:rPr>
      </w:pPr>
      <w:r>
        <w:rPr>
          <w:rFonts w:ascii="Arial" w:eastAsia="Arial" w:hAnsi="Arial" w:cs="Arial"/>
          <w:sz w:val="22"/>
          <w:szCs w:val="22"/>
          <w:highlight w:val="white"/>
        </w:rPr>
        <w:t>can we actually identify what measurable phenotypes map to these phitnotypes?</w:t>
      </w:r>
    </w:p>
    <w:p w:rsidR="00EA0121" w:rsidRDefault="00EA0121">
      <w:pPr>
        <w:ind w:left="720"/>
        <w:rPr>
          <w:rFonts w:ascii="Arial" w:eastAsia="Arial" w:hAnsi="Arial" w:cs="Arial"/>
          <w:color w:val="999999"/>
          <w:sz w:val="22"/>
          <w:szCs w:val="22"/>
        </w:rPr>
      </w:pPr>
    </w:p>
    <w:p w:rsidR="00EA0121" w:rsidRDefault="001D33C3">
      <w:pPr>
        <w:numPr>
          <w:ilvl w:val="0"/>
          <w:numId w:val="10"/>
        </w:numPr>
        <w:rPr>
          <w:ins w:id="210" w:author="Grant Kinsler" w:date="2020-03-26T17:47:00Z"/>
          <w:rFonts w:ascii="Arial" w:eastAsia="Arial" w:hAnsi="Arial" w:cs="Arial"/>
          <w:color w:val="999999"/>
          <w:sz w:val="22"/>
          <w:szCs w:val="22"/>
        </w:rPr>
      </w:pPr>
      <w:r>
        <w:rPr>
          <w:rFonts w:ascii="Arial" w:eastAsia="Arial" w:hAnsi="Arial" w:cs="Arial"/>
          <w:color w:val="999999"/>
          <w:sz w:val="22"/>
          <w:szCs w:val="22"/>
        </w:rPr>
        <w:t>drawbacks: one specific example - maybe this experiment was weird in some way (too complex/too simple - how might this differ in other environments?</w:t>
      </w:r>
    </w:p>
    <w:p w:rsidR="009B638F" w:rsidRDefault="009B638F" w:rsidP="009B638F">
      <w:pPr>
        <w:rPr>
          <w:ins w:id="211" w:author="Grant Kinsler" w:date="2020-03-26T17:47:00Z"/>
          <w:rFonts w:ascii="Arial" w:eastAsia="Arial" w:hAnsi="Arial" w:cs="Arial"/>
          <w:color w:val="FF0000"/>
          <w:sz w:val="22"/>
          <w:szCs w:val="22"/>
        </w:rPr>
      </w:pPr>
    </w:p>
    <w:p w:rsidR="009B638F" w:rsidRDefault="009B638F" w:rsidP="009B638F">
      <w:pPr>
        <w:rPr>
          <w:rFonts w:ascii="Arial" w:eastAsia="Arial" w:hAnsi="Arial" w:cs="Arial"/>
          <w:color w:val="999999"/>
          <w:sz w:val="22"/>
          <w:szCs w:val="22"/>
        </w:rPr>
        <w:pPrChange w:id="212" w:author="Grant Kinsler" w:date="2020-03-26T17:47:00Z">
          <w:pPr>
            <w:numPr>
              <w:numId w:val="10"/>
            </w:numPr>
            <w:ind w:left="720" w:hanging="360"/>
          </w:pPr>
        </w:pPrChange>
      </w:pPr>
      <w:ins w:id="213" w:author="Grant Kinsler" w:date="2020-03-26T17:47:00Z">
        <w:r>
          <w:rPr>
            <w:rFonts w:ascii="Arial" w:eastAsia="Arial" w:hAnsi="Arial" w:cs="Arial"/>
            <w:color w:val="FF0000"/>
            <w:sz w:val="22"/>
            <w:szCs w:val="22"/>
          </w:rPr>
          <w:t>Our analysis applies to strongly adaptive mutations.</w:t>
        </w:r>
      </w:ins>
    </w:p>
    <w:p w:rsidR="00EA0121" w:rsidRDefault="00EA0121">
      <w:pPr>
        <w:rPr>
          <w:rFonts w:ascii="Arial" w:eastAsia="Arial" w:hAnsi="Arial" w:cs="Arial"/>
          <w:sz w:val="22"/>
          <w:szCs w:val="22"/>
        </w:rPr>
      </w:pPr>
    </w:p>
    <w:p w:rsidR="00EA0121" w:rsidRDefault="001D33C3">
      <w:pPr>
        <w:ind w:firstLine="720"/>
        <w:rPr>
          <w:rFonts w:ascii="Arial" w:eastAsia="Arial" w:hAnsi="Arial" w:cs="Arial"/>
          <w:sz w:val="22"/>
          <w:szCs w:val="22"/>
        </w:rPr>
      </w:pPr>
      <w:r>
        <w:rPr>
          <w:rFonts w:ascii="Arial" w:eastAsia="Arial" w:hAnsi="Arial" w:cs="Arial"/>
          <w:sz w:val="22"/>
          <w:szCs w:val="22"/>
        </w:rPr>
        <w:lastRenderedPageBreak/>
        <w:t>Dependency on this evolution experiment:</w:t>
      </w:r>
    </w:p>
    <w:p w:rsidR="00EA0121" w:rsidRDefault="001D33C3">
      <w:pPr>
        <w:numPr>
          <w:ilvl w:val="0"/>
          <w:numId w:val="5"/>
        </w:numPr>
        <w:rPr>
          <w:sz w:val="22"/>
          <w:szCs w:val="22"/>
        </w:rPr>
      </w:pPr>
      <w:r>
        <w:rPr>
          <w:rFonts w:ascii="Arial" w:eastAsia="Arial" w:hAnsi="Arial" w:cs="Arial"/>
          <w:sz w:val="22"/>
          <w:szCs w:val="22"/>
        </w:rPr>
        <w:t>Are latent phenotypes generically observed across evolution to other environments?</w:t>
      </w:r>
    </w:p>
    <w:p w:rsidR="00EA0121" w:rsidRDefault="001D33C3">
      <w:pPr>
        <w:numPr>
          <w:ilvl w:val="0"/>
          <w:numId w:val="5"/>
        </w:numPr>
        <w:rPr>
          <w:sz w:val="22"/>
          <w:szCs w:val="22"/>
        </w:rPr>
      </w:pPr>
      <w:r>
        <w:rPr>
          <w:rFonts w:ascii="Arial" w:eastAsia="Arial" w:hAnsi="Arial" w:cs="Arial"/>
          <w:sz w:val="22"/>
          <w:szCs w:val="22"/>
        </w:rPr>
        <w:t>How do more complex environments affect this result?</w:t>
      </w:r>
    </w:p>
    <w:p w:rsidR="00EA0121" w:rsidRDefault="00EA0121">
      <w:pPr>
        <w:pBdr>
          <w:top w:val="nil"/>
          <w:left w:val="nil"/>
          <w:bottom w:val="nil"/>
          <w:right w:val="nil"/>
          <w:between w:val="nil"/>
        </w:pBdr>
        <w:rPr>
          <w:rFonts w:ascii="Arial" w:eastAsia="Arial" w:hAnsi="Arial" w:cs="Arial"/>
          <w:sz w:val="22"/>
          <w:szCs w:val="22"/>
        </w:rPr>
      </w:pPr>
    </w:p>
    <w:p w:rsidR="00EA0121" w:rsidRDefault="00EA0121">
      <w:pPr>
        <w:pBdr>
          <w:top w:val="nil"/>
          <w:left w:val="nil"/>
          <w:bottom w:val="nil"/>
          <w:right w:val="nil"/>
          <w:between w:val="nil"/>
        </w:pBdr>
        <w:rPr>
          <w:rFonts w:ascii="Arial" w:eastAsia="Arial" w:hAnsi="Arial" w:cs="Arial"/>
          <w:sz w:val="22"/>
          <w:szCs w:val="22"/>
        </w:rPr>
      </w:pPr>
    </w:p>
    <w:p w:rsidR="00EA0121" w:rsidRDefault="001D33C3">
      <w:pPr>
        <w:numPr>
          <w:ilvl w:val="0"/>
          <w:numId w:val="10"/>
        </w:numPr>
        <w:rPr>
          <w:rFonts w:ascii="Arial" w:eastAsia="Arial" w:hAnsi="Arial" w:cs="Arial"/>
          <w:color w:val="999999"/>
          <w:sz w:val="22"/>
          <w:szCs w:val="22"/>
        </w:rPr>
      </w:pPr>
      <w:r>
        <w:rPr>
          <w:rFonts w:ascii="Arial" w:eastAsia="Arial" w:hAnsi="Arial" w:cs="Arial"/>
          <w:color w:val="999999"/>
          <w:sz w:val="22"/>
          <w:szCs w:val="22"/>
        </w:rPr>
        <w:t>some other possible uses? [</w:t>
      </w:r>
    </w:p>
    <w:p w:rsidR="00EA0121" w:rsidRDefault="00EA0121">
      <w:pPr>
        <w:rPr>
          <w:rFonts w:ascii="Arial" w:eastAsia="Arial" w:hAnsi="Arial" w:cs="Arial"/>
          <w:color w:val="999999"/>
          <w:sz w:val="22"/>
          <w:szCs w:val="22"/>
        </w:rPr>
      </w:pPr>
    </w:p>
    <w:p w:rsidR="00EA0121" w:rsidRDefault="001D33C3">
      <w:pPr>
        <w:rPr>
          <w:rFonts w:ascii="Arial" w:eastAsia="Arial" w:hAnsi="Arial" w:cs="Arial"/>
          <w:sz w:val="22"/>
          <w:szCs w:val="22"/>
        </w:rPr>
      </w:pPr>
      <w:r>
        <w:rPr>
          <w:rFonts w:ascii="Arial" w:eastAsia="Arial" w:hAnsi="Arial" w:cs="Arial"/>
          <w:sz w:val="22"/>
          <w:szCs w:val="22"/>
        </w:rPr>
        <w:t>A new approach and tool that could be useful for:</w:t>
      </w:r>
    </w:p>
    <w:p w:rsidR="00EA0121" w:rsidRDefault="001D33C3">
      <w:pPr>
        <w:numPr>
          <w:ilvl w:val="0"/>
          <w:numId w:val="6"/>
        </w:numPr>
        <w:rPr>
          <w:sz w:val="22"/>
          <w:szCs w:val="22"/>
        </w:rPr>
      </w:pPr>
      <w:r>
        <w:rPr>
          <w:rFonts w:ascii="Arial" w:eastAsia="Arial" w:hAnsi="Arial" w:cs="Arial"/>
          <w:sz w:val="22"/>
          <w:szCs w:val="22"/>
        </w:rPr>
        <w:t>Ecology</w:t>
      </w:r>
    </w:p>
    <w:p w:rsidR="00EA0121" w:rsidRDefault="001D33C3">
      <w:pPr>
        <w:numPr>
          <w:ilvl w:val="0"/>
          <w:numId w:val="6"/>
        </w:numPr>
        <w:rPr>
          <w:sz w:val="22"/>
          <w:szCs w:val="22"/>
        </w:rPr>
      </w:pPr>
      <w:r>
        <w:rPr>
          <w:rFonts w:ascii="Arial" w:eastAsia="Arial" w:hAnsi="Arial" w:cs="Arial"/>
          <w:sz w:val="22"/>
          <w:szCs w:val="22"/>
        </w:rPr>
        <w:t>identifying functional units using perturbations</w:t>
      </w:r>
    </w:p>
    <w:p w:rsidR="00EA0121" w:rsidRDefault="00D36A81">
      <w:pPr>
        <w:numPr>
          <w:ilvl w:val="0"/>
          <w:numId w:val="6"/>
        </w:numPr>
        <w:rPr>
          <w:sz w:val="22"/>
          <w:szCs w:val="22"/>
        </w:rPr>
      </w:pPr>
      <w:r>
        <w:rPr>
          <w:sz w:val="22"/>
          <w:szCs w:val="22"/>
        </w:rPr>
        <w:t>detecting relevant phenotypes for any objective function (tumor growth, drug resistance)</w:t>
      </w:r>
    </w:p>
    <w:p w:rsidR="00EA0121" w:rsidRDefault="00EA0121" w:rsidP="00D36A81">
      <w:pPr>
        <w:ind w:left="720"/>
        <w:rPr>
          <w:sz w:val="22"/>
          <w:szCs w:val="22"/>
        </w:rPr>
      </w:pPr>
    </w:p>
    <w:p w:rsidR="00EA0121" w:rsidRDefault="00EA0121">
      <w:pPr>
        <w:widowControl w:val="0"/>
        <w:spacing w:line="276" w:lineRule="auto"/>
        <w:rPr>
          <w:rFonts w:ascii="Arial" w:eastAsia="Arial" w:hAnsi="Arial" w:cs="Arial"/>
          <w:sz w:val="22"/>
          <w:szCs w:val="22"/>
          <w:highlight w:val="white"/>
        </w:rPr>
      </w:pPr>
    </w:p>
    <w:p w:rsidR="00EA0121" w:rsidRDefault="00EA0121">
      <w:pPr>
        <w:widowControl w:val="0"/>
        <w:spacing w:line="276" w:lineRule="auto"/>
        <w:rPr>
          <w:rFonts w:ascii="Arial" w:eastAsia="Arial" w:hAnsi="Arial" w:cs="Arial"/>
          <w:b/>
          <w:color w:val="000000"/>
          <w:sz w:val="22"/>
          <w:szCs w:val="22"/>
        </w:rPr>
      </w:pPr>
    </w:p>
    <w:p w:rsidR="00EA0121" w:rsidRDefault="001D33C3">
      <w:pPr>
        <w:widowControl w:val="0"/>
        <w:spacing w:line="276" w:lineRule="auto"/>
        <w:rPr>
          <w:rFonts w:ascii="Arial" w:eastAsia="Arial" w:hAnsi="Arial" w:cs="Arial"/>
          <w:color w:val="000000"/>
          <w:sz w:val="22"/>
          <w:szCs w:val="22"/>
        </w:rPr>
      </w:pPr>
      <w:r>
        <w:rPr>
          <w:rFonts w:ascii="Arial" w:eastAsia="Arial" w:hAnsi="Arial" w:cs="Arial"/>
          <w:noProof/>
          <w:sz w:val="22"/>
          <w:szCs w:val="22"/>
        </w:rPr>
        <w:drawing>
          <wp:inline distT="114300" distB="114300" distL="114300" distR="114300">
            <wp:extent cx="5943600" cy="977900"/>
            <wp:effectExtent l="0" t="0" r="0" b="0"/>
            <wp:docPr id="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8"/>
                    <a:srcRect/>
                    <a:stretch>
                      <a:fillRect/>
                    </a:stretch>
                  </pic:blipFill>
                  <pic:spPr>
                    <a:xfrm>
                      <a:off x="0" y="0"/>
                      <a:ext cx="5943600" cy="977900"/>
                    </a:xfrm>
                    <a:prstGeom prst="rect">
                      <a:avLst/>
                    </a:prstGeom>
                    <a:ln/>
                  </pic:spPr>
                </pic:pic>
              </a:graphicData>
            </a:graphic>
          </wp:inline>
        </w:drawing>
      </w:r>
    </w:p>
    <w:p w:rsidR="00EA0121" w:rsidRDefault="001D33C3">
      <w:pPr>
        <w:widowControl w:val="0"/>
        <w:spacing w:line="276" w:lineRule="auto"/>
        <w:rPr>
          <w:rFonts w:ascii="Arial" w:eastAsia="Arial" w:hAnsi="Arial" w:cs="Arial"/>
          <w:color w:val="000000"/>
          <w:sz w:val="20"/>
          <w:szCs w:val="20"/>
        </w:rPr>
      </w:pPr>
      <w:r>
        <w:rPr>
          <w:rFonts w:ascii="Arial" w:eastAsia="Arial" w:hAnsi="Arial" w:cs="Arial"/>
          <w:b/>
          <w:color w:val="000000"/>
          <w:sz w:val="20"/>
          <w:szCs w:val="20"/>
        </w:rPr>
        <w:t>Fig S</w:t>
      </w:r>
      <w:r>
        <w:rPr>
          <w:rFonts w:ascii="Arial" w:eastAsia="Arial" w:hAnsi="Arial" w:cs="Arial"/>
          <w:b/>
          <w:sz w:val="20"/>
          <w:szCs w:val="20"/>
        </w:rPr>
        <w:t>?.</w:t>
      </w:r>
      <w:r>
        <w:rPr>
          <w:rFonts w:ascii="Arial" w:eastAsia="Arial" w:hAnsi="Arial" w:cs="Arial"/>
          <w:b/>
          <w:color w:val="000000"/>
          <w:sz w:val="20"/>
          <w:szCs w:val="20"/>
        </w:rPr>
        <w:t xml:space="preserve"> Measurement precision allows us to detect latent phenotypes. </w:t>
      </w:r>
      <w:r>
        <w:rPr>
          <w:rFonts w:ascii="Arial" w:eastAsia="Arial" w:hAnsi="Arial" w:cs="Arial"/>
          <w:color w:val="000000"/>
          <w:sz w:val="20"/>
          <w:szCs w:val="20"/>
        </w:rPr>
        <w:t xml:space="preserve">If we simulate less precise measurements, we see that we only detect 2-4 anyways… </w:t>
      </w:r>
    </w:p>
    <w:p w:rsidR="00EA0121" w:rsidRDefault="00EA0121">
      <w:pPr>
        <w:widowControl w:val="0"/>
        <w:spacing w:line="276" w:lineRule="auto"/>
        <w:rPr>
          <w:rFonts w:ascii="Arial" w:eastAsia="Arial" w:hAnsi="Arial" w:cs="Arial"/>
          <w:color w:val="000000"/>
          <w:sz w:val="20"/>
          <w:szCs w:val="20"/>
        </w:rPr>
      </w:pPr>
    </w:p>
    <w:p w:rsidR="00EA0121" w:rsidRPr="000A4663" w:rsidRDefault="001D33C3" w:rsidP="000A4663">
      <w:pPr>
        <w:widowControl w:val="0"/>
        <w:spacing w:line="276" w:lineRule="auto"/>
        <w:rPr>
          <w:rFonts w:ascii="Arial" w:eastAsia="Arial" w:hAnsi="Arial" w:cs="Arial"/>
          <w:color w:val="000000"/>
          <w:sz w:val="20"/>
          <w:szCs w:val="20"/>
        </w:rPr>
      </w:pPr>
      <w:r>
        <w:rPr>
          <w:rFonts w:ascii="Arial" w:eastAsia="Arial" w:hAnsi="Arial" w:cs="Arial"/>
          <w:b/>
          <w:color w:val="000000"/>
          <w:sz w:val="20"/>
          <w:szCs w:val="20"/>
        </w:rPr>
        <w:t>Fig S</w:t>
      </w:r>
      <w:r>
        <w:rPr>
          <w:rFonts w:ascii="Arial" w:eastAsia="Arial" w:hAnsi="Arial" w:cs="Arial"/>
          <w:b/>
          <w:sz w:val="20"/>
          <w:szCs w:val="20"/>
        </w:rPr>
        <w:t>?</w:t>
      </w:r>
      <w:r>
        <w:rPr>
          <w:rFonts w:ascii="Arial" w:eastAsia="Arial" w:hAnsi="Arial" w:cs="Arial"/>
          <w:b/>
          <w:color w:val="000000"/>
          <w:sz w:val="20"/>
          <w:szCs w:val="20"/>
        </w:rPr>
        <w:t xml:space="preserve">. Why subtle? </w:t>
      </w:r>
      <w:r>
        <w:rPr>
          <w:rFonts w:ascii="Arial" w:eastAsia="Arial" w:hAnsi="Arial" w:cs="Arial"/>
          <w:color w:val="000000"/>
          <w:sz w:val="20"/>
          <w:szCs w:val="20"/>
        </w:rPr>
        <w:t>What does doing SVD on ALL conditions give us? Why is subtlety important?</w:t>
      </w:r>
      <w:r>
        <w:br w:type="page"/>
      </w:r>
    </w:p>
    <w:p w:rsidR="00EA0121" w:rsidRDefault="001D33C3">
      <w:pPr>
        <w:widowControl w:val="0"/>
        <w:spacing w:after="240" w:line="276" w:lineRule="auto"/>
        <w:rPr>
          <w:rFonts w:ascii="Arial" w:eastAsia="Arial" w:hAnsi="Arial" w:cs="Arial"/>
          <w:b/>
          <w:sz w:val="22"/>
          <w:szCs w:val="22"/>
        </w:rPr>
      </w:pPr>
      <w:r>
        <w:rPr>
          <w:rFonts w:ascii="Arial" w:eastAsia="Arial" w:hAnsi="Arial" w:cs="Arial"/>
          <w:b/>
          <w:sz w:val="22"/>
          <w:szCs w:val="22"/>
        </w:rPr>
        <w:lastRenderedPageBreak/>
        <w:t>REFERENCES</w:t>
      </w:r>
    </w:p>
    <w:p w:rsidR="00EA0121" w:rsidRDefault="001D33C3">
      <w:pPr>
        <w:widowControl w:val="0"/>
        <w:pBdr>
          <w:top w:val="nil"/>
          <w:left w:val="nil"/>
          <w:bottom w:val="nil"/>
          <w:right w:val="nil"/>
          <w:between w:val="nil"/>
        </w:pBdr>
        <w:ind w:left="720" w:hanging="720"/>
        <w:rPr>
          <w:rFonts w:ascii="Arial" w:eastAsia="Arial" w:hAnsi="Arial" w:cs="Arial"/>
          <w:b/>
          <w:sz w:val="22"/>
          <w:szCs w:val="22"/>
        </w:rPr>
      </w:pPr>
      <w:r>
        <w:t>Josse, J., Sardy, S., 2014. Adaptive Shrinkage of singular values. ArXiv13106602 Stat.</w:t>
      </w:r>
    </w:p>
    <w:p w:rsidR="00EA0121" w:rsidRDefault="001D33C3">
      <w:pPr>
        <w:widowControl w:val="0"/>
        <w:pBdr>
          <w:top w:val="nil"/>
          <w:left w:val="nil"/>
          <w:bottom w:val="nil"/>
          <w:right w:val="nil"/>
          <w:between w:val="nil"/>
        </w:pBdr>
        <w:ind w:left="720" w:hanging="720"/>
        <w:rPr>
          <w:rFonts w:ascii="Arial" w:eastAsia="Arial" w:hAnsi="Arial" w:cs="Arial"/>
          <w:b/>
          <w:sz w:val="22"/>
          <w:szCs w:val="22"/>
        </w:rPr>
      </w:pPr>
      <w:r>
        <w:t>Levy, S.F., Blundell, J.R., Venkataram, S., Petrov, D.A., Fisher, D.S., Sherlock, G., 2015. Quantitative evolutionary dynamics using high-resolution lineage tracking. Nature 519, 181–186. https://doi.org/10.1038/nature14279</w:t>
      </w:r>
    </w:p>
    <w:p w:rsidR="00EA0121" w:rsidRDefault="001D33C3">
      <w:pPr>
        <w:widowControl w:val="0"/>
        <w:pBdr>
          <w:top w:val="nil"/>
          <w:left w:val="nil"/>
          <w:bottom w:val="nil"/>
          <w:right w:val="nil"/>
          <w:between w:val="nil"/>
        </w:pBdr>
        <w:ind w:left="720" w:hanging="720"/>
        <w:rPr>
          <w:rFonts w:ascii="Arial" w:eastAsia="Arial" w:hAnsi="Arial" w:cs="Arial"/>
          <w:b/>
          <w:sz w:val="22"/>
          <w:szCs w:val="22"/>
        </w:rPr>
      </w:pPr>
      <w:r>
        <w:t>Li, Y., Venkataram, S., Agarwala, A., Dunn, B., Petrov, D.A., Sherlock, G., Fisher, D.S., 2018. Hidden Complexity of Yeast Adaptation under Simple Evolutionary Conditions. Curr. Biol. 28, 515-525.e6. https://doi.org/10.1016/j.cub.2018.01.009</w:t>
      </w:r>
    </w:p>
    <w:p w:rsidR="00EA0121" w:rsidRDefault="001D33C3">
      <w:pPr>
        <w:widowControl w:val="0"/>
        <w:pBdr>
          <w:top w:val="nil"/>
          <w:left w:val="nil"/>
          <w:bottom w:val="nil"/>
          <w:right w:val="nil"/>
          <w:between w:val="nil"/>
        </w:pBdr>
        <w:ind w:left="720" w:hanging="720"/>
        <w:rPr>
          <w:rFonts w:ascii="Arial" w:eastAsia="Arial" w:hAnsi="Arial" w:cs="Arial"/>
          <w:b/>
          <w:sz w:val="22"/>
          <w:szCs w:val="22"/>
        </w:rPr>
      </w:pPr>
      <w:r>
        <w:t>Venkataram, S., Dunn, B., Li, Y., Agarwala, A., Chang, J., Ebel, E.R., Geiler-Samerotte, K., Hérissant, L., Blundell, J.R., Levy, S.F., Fisher, D.S., Sherlock, G., Petrov, D.A., 2016. Development of a Comprehensive Genotype-to-Fitness Map of Adaptation-Driving Mutations in Yeast. Cell 166, 1585-1596.e22. https://doi.org/10.1016/j.cell.2016.08.002</w:t>
      </w:r>
    </w:p>
    <w:p w:rsidR="00EA0121" w:rsidRDefault="001D33C3">
      <w:pPr>
        <w:widowControl w:val="0"/>
        <w:pBdr>
          <w:top w:val="nil"/>
          <w:left w:val="nil"/>
          <w:bottom w:val="nil"/>
          <w:right w:val="nil"/>
          <w:between w:val="nil"/>
        </w:pBdr>
        <w:ind w:left="720" w:hanging="720"/>
        <w:rPr>
          <w:rFonts w:ascii="Arial" w:eastAsia="Arial" w:hAnsi="Arial" w:cs="Arial"/>
          <w:b/>
          <w:sz w:val="22"/>
          <w:szCs w:val="22"/>
        </w:rPr>
      </w:pPr>
      <w:r>
        <w:t>Wagner, G.P., Altenberg, L., 1996. Perspective: Complex Adaptations and the Evolution of Evolvability. Evolution 50, 967–976. https://doi.org/10.2307/2410639</w:t>
      </w:r>
    </w:p>
    <w:p w:rsidR="00EA0121" w:rsidRDefault="00EA0121">
      <w:pPr>
        <w:widowControl w:val="0"/>
        <w:spacing w:line="276" w:lineRule="auto"/>
        <w:rPr>
          <w:rFonts w:ascii="Arial" w:eastAsia="Arial" w:hAnsi="Arial" w:cs="Arial"/>
          <w:b/>
          <w:sz w:val="22"/>
          <w:szCs w:val="22"/>
        </w:rPr>
      </w:pPr>
    </w:p>
    <w:p w:rsidR="00EA0121" w:rsidRDefault="00EA0121">
      <w:pPr>
        <w:widowControl w:val="0"/>
        <w:spacing w:line="276" w:lineRule="auto"/>
        <w:rPr>
          <w:rFonts w:ascii="Arial" w:eastAsia="Arial" w:hAnsi="Arial" w:cs="Arial"/>
          <w:b/>
          <w:sz w:val="22"/>
          <w:szCs w:val="22"/>
        </w:rPr>
      </w:pPr>
    </w:p>
    <w:p w:rsidR="00EA0121" w:rsidRDefault="00EA0121">
      <w:pPr>
        <w:widowControl w:val="0"/>
        <w:spacing w:line="276" w:lineRule="auto"/>
        <w:rPr>
          <w:rFonts w:ascii="Arial" w:eastAsia="Arial" w:hAnsi="Arial" w:cs="Arial"/>
          <w:b/>
          <w:sz w:val="22"/>
          <w:szCs w:val="22"/>
        </w:rPr>
      </w:pPr>
    </w:p>
    <w:p w:rsidR="00EA0121" w:rsidRDefault="00EA0121">
      <w:pPr>
        <w:widowControl w:val="0"/>
        <w:spacing w:line="276" w:lineRule="auto"/>
        <w:rPr>
          <w:rFonts w:ascii="Arial" w:eastAsia="Arial" w:hAnsi="Arial" w:cs="Arial"/>
          <w:b/>
          <w:sz w:val="22"/>
          <w:szCs w:val="22"/>
        </w:rPr>
      </w:pPr>
    </w:p>
    <w:p w:rsidR="00EA0121" w:rsidRDefault="00EA0121">
      <w:pPr>
        <w:widowControl w:val="0"/>
        <w:spacing w:line="276" w:lineRule="auto"/>
        <w:rPr>
          <w:rFonts w:ascii="Arial" w:eastAsia="Arial" w:hAnsi="Arial" w:cs="Arial"/>
          <w:b/>
          <w:sz w:val="22"/>
          <w:szCs w:val="22"/>
        </w:rPr>
      </w:pPr>
    </w:p>
    <w:p w:rsidR="00EA0121" w:rsidRDefault="00EA0121">
      <w:pPr>
        <w:widowControl w:val="0"/>
        <w:spacing w:line="276" w:lineRule="auto"/>
        <w:rPr>
          <w:rFonts w:ascii="Arial" w:eastAsia="Arial" w:hAnsi="Arial" w:cs="Arial"/>
          <w:b/>
          <w:sz w:val="22"/>
          <w:szCs w:val="22"/>
        </w:rPr>
      </w:pPr>
    </w:p>
    <w:p w:rsidR="00EA0121" w:rsidRDefault="00EA0121">
      <w:pPr>
        <w:widowControl w:val="0"/>
        <w:spacing w:line="276" w:lineRule="auto"/>
        <w:rPr>
          <w:rFonts w:ascii="Arial" w:eastAsia="Arial" w:hAnsi="Arial" w:cs="Arial"/>
          <w:b/>
          <w:sz w:val="22"/>
          <w:szCs w:val="22"/>
        </w:rPr>
      </w:pPr>
    </w:p>
    <w:p w:rsidR="00EA0121" w:rsidRDefault="001D33C3">
      <w:pPr>
        <w:widowControl w:val="0"/>
        <w:spacing w:after="240" w:line="276" w:lineRule="auto"/>
        <w:rPr>
          <w:rFonts w:ascii="Arial" w:eastAsia="Arial" w:hAnsi="Arial" w:cs="Arial"/>
          <w:b/>
        </w:rPr>
      </w:pPr>
      <w:r>
        <w:br w:type="page"/>
      </w:r>
    </w:p>
    <w:p w:rsidR="00EA0121" w:rsidRDefault="001D33C3">
      <w:pPr>
        <w:widowControl w:val="0"/>
        <w:spacing w:after="240" w:line="276" w:lineRule="auto"/>
        <w:rPr>
          <w:rFonts w:ascii="Arial" w:eastAsia="Arial" w:hAnsi="Arial" w:cs="Arial"/>
          <w:b/>
          <w:color w:val="000000"/>
        </w:rPr>
      </w:pPr>
      <w:r>
        <w:rPr>
          <w:rFonts w:ascii="Arial" w:eastAsia="Arial" w:hAnsi="Arial" w:cs="Arial"/>
          <w:b/>
          <w:color w:val="000000"/>
        </w:rPr>
        <w:lastRenderedPageBreak/>
        <w:t>METHODS</w:t>
      </w:r>
    </w:p>
    <w:p w:rsidR="00EA0121" w:rsidRDefault="001D33C3">
      <w:pPr>
        <w:widowControl w:val="0"/>
        <w:spacing w:after="240" w:line="276" w:lineRule="auto"/>
        <w:rPr>
          <w:rFonts w:ascii="Arial" w:eastAsia="Arial" w:hAnsi="Arial" w:cs="Arial"/>
          <w:b/>
          <w:sz w:val="22"/>
          <w:szCs w:val="22"/>
        </w:rPr>
      </w:pPr>
      <w:r>
        <w:rPr>
          <w:rFonts w:ascii="Arial" w:eastAsia="Arial" w:hAnsi="Arial" w:cs="Arial"/>
          <w:b/>
          <w:sz w:val="22"/>
          <w:szCs w:val="22"/>
        </w:rPr>
        <w:t>LEAD CONTACT AND MATERIALS AVAILABILITY</w:t>
      </w:r>
    </w:p>
    <w:p w:rsidR="00EA0121" w:rsidRPr="000A4663" w:rsidRDefault="001D33C3">
      <w:pPr>
        <w:widowControl w:val="0"/>
        <w:spacing w:after="240" w:line="276" w:lineRule="auto"/>
        <w:rPr>
          <w:rStyle w:val="LineNumber"/>
          <w:sz w:val="20"/>
          <w:szCs w:val="20"/>
        </w:rPr>
      </w:pPr>
      <w:r w:rsidRPr="000A4663">
        <w:rPr>
          <w:rStyle w:val="LineNumber"/>
          <w:sz w:val="20"/>
          <w:szCs w:val="20"/>
        </w:rPr>
        <w:t>Further information and requests for resources and reagents should be directed to and will be fulfilled by the Lead Contact, Jane Doe (janedoe@qwerty.com).</w:t>
      </w:r>
    </w:p>
    <w:p w:rsidR="00EA0121" w:rsidRDefault="001D33C3">
      <w:pPr>
        <w:widowControl w:val="0"/>
        <w:spacing w:before="240" w:after="240" w:line="276" w:lineRule="auto"/>
        <w:rPr>
          <w:rFonts w:ascii="Arial" w:eastAsia="Arial" w:hAnsi="Arial" w:cs="Arial"/>
          <w:b/>
          <w:sz w:val="22"/>
          <w:szCs w:val="22"/>
        </w:rPr>
      </w:pPr>
      <w:r>
        <w:rPr>
          <w:rFonts w:ascii="Arial" w:eastAsia="Arial" w:hAnsi="Arial" w:cs="Arial"/>
          <w:b/>
          <w:sz w:val="22"/>
          <w:szCs w:val="22"/>
        </w:rPr>
        <w:t>EXPERIMENTAL MODEL AND SUBJECT DETAILS</w:t>
      </w:r>
    </w:p>
    <w:p w:rsidR="00EA0121" w:rsidRDefault="001D33C3">
      <w:pPr>
        <w:widowControl w:val="0"/>
        <w:spacing w:before="240" w:after="240" w:line="276" w:lineRule="auto"/>
        <w:rPr>
          <w:rFonts w:ascii="Arial" w:eastAsia="Arial" w:hAnsi="Arial" w:cs="Arial"/>
          <w:sz w:val="22"/>
          <w:szCs w:val="22"/>
        </w:rPr>
      </w:pPr>
      <w:r>
        <w:rPr>
          <w:rFonts w:ascii="Arial" w:eastAsia="Arial" w:hAnsi="Arial" w:cs="Arial"/>
          <w:sz w:val="22"/>
          <w:szCs w:val="22"/>
        </w:rPr>
        <w:t>The yeast strains used in this study can be grown and maintained using standard methods (e.g. YPD media in test tubes, glycerol stocks for long term storage at -80°C), but should be propagated in the appropriate selection environment (a glucose-limited minimal media - M3 medium for the evolution condition) for comparable fitness and phenotypic measurements.</w:t>
      </w:r>
    </w:p>
    <w:p w:rsidR="00EA0121" w:rsidRDefault="001D33C3">
      <w:pPr>
        <w:widowControl w:val="0"/>
        <w:spacing w:before="240" w:after="240" w:line="276" w:lineRule="auto"/>
        <w:rPr>
          <w:rFonts w:ascii="Arial" w:eastAsia="Arial" w:hAnsi="Arial" w:cs="Arial"/>
          <w:sz w:val="22"/>
          <w:szCs w:val="22"/>
        </w:rPr>
      </w:pPr>
      <w:r>
        <w:rPr>
          <w:rFonts w:ascii="Arial" w:eastAsia="Arial" w:hAnsi="Arial" w:cs="Arial"/>
          <w:sz w:val="22"/>
          <w:szCs w:val="22"/>
        </w:rPr>
        <w:t>Experiments were performed with either one of two pools of barcoded mutants isolated from a previous evolution experiment (Levy et al., 2015). The first pool of 4,800 mutants was constructed by plating out frozen samples of the two replicate evolution experiments [cite levy blundell] and picking and pooling colonies into a single culture. This pooled culture was grown up in YPD and then aliquoted into 1.5ml glycerol stocks and stored at -80°C. The second pool of 500 mutants was constructed similarly, with the additional stipulation that each barcode be represented equally in the pool. This was done by sequencing the barcode region of several plates of mutants, growing up a single representative of each barcode in YPD individually, and then pooling these cultures together. The pooled culture was then aliquoted into 1.5ml glycerol stocks and stored at -80°C.</w:t>
      </w:r>
    </w:p>
    <w:p w:rsidR="00EA0121" w:rsidRDefault="001D33C3">
      <w:pPr>
        <w:widowControl w:val="0"/>
        <w:spacing w:before="240" w:after="240" w:line="276" w:lineRule="auto"/>
        <w:rPr>
          <w:rFonts w:ascii="Arial" w:eastAsia="Arial" w:hAnsi="Arial" w:cs="Arial"/>
          <w:sz w:val="22"/>
          <w:szCs w:val="22"/>
        </w:rPr>
      </w:pPr>
      <w:r>
        <w:rPr>
          <w:rFonts w:ascii="Arial" w:eastAsia="Arial" w:hAnsi="Arial" w:cs="Arial"/>
          <w:sz w:val="22"/>
          <w:szCs w:val="22"/>
        </w:rPr>
        <w:t>For one batch of experiments, we also included two sets of re-barcoded mutants…</w:t>
      </w:r>
    </w:p>
    <w:p w:rsidR="00EA0121" w:rsidRDefault="001D33C3">
      <w:pPr>
        <w:widowControl w:val="0"/>
        <w:spacing w:before="240" w:after="240" w:line="276" w:lineRule="auto"/>
        <w:rPr>
          <w:rFonts w:ascii="Arial" w:eastAsia="Arial" w:hAnsi="Arial" w:cs="Arial"/>
          <w:sz w:val="22"/>
          <w:szCs w:val="22"/>
        </w:rPr>
      </w:pPr>
      <w:r>
        <w:rPr>
          <w:rFonts w:ascii="Arial" w:eastAsia="Arial" w:hAnsi="Arial" w:cs="Arial"/>
          <w:sz w:val="22"/>
          <w:szCs w:val="22"/>
        </w:rPr>
        <w:t xml:space="preserve">Restriction-site ancestor? </w:t>
      </w:r>
    </w:p>
    <w:p w:rsidR="00EA0121" w:rsidRDefault="001D33C3">
      <w:pPr>
        <w:widowControl w:val="0"/>
        <w:spacing w:before="240" w:after="240" w:line="276" w:lineRule="auto"/>
        <w:rPr>
          <w:rFonts w:ascii="Arial" w:eastAsia="Arial" w:hAnsi="Arial" w:cs="Arial"/>
          <w:b/>
          <w:sz w:val="22"/>
          <w:szCs w:val="22"/>
        </w:rPr>
      </w:pPr>
      <w:r>
        <w:rPr>
          <w:rFonts w:ascii="Arial" w:eastAsia="Arial" w:hAnsi="Arial" w:cs="Arial"/>
          <w:b/>
          <w:sz w:val="22"/>
          <w:szCs w:val="22"/>
        </w:rPr>
        <w:t>METHOD DETAILS</w:t>
      </w:r>
    </w:p>
    <w:p w:rsidR="00EA0121" w:rsidRDefault="001D33C3">
      <w:pPr>
        <w:rPr>
          <w:rFonts w:ascii="Arial" w:eastAsia="Arial" w:hAnsi="Arial" w:cs="Arial"/>
          <w:b/>
          <w:sz w:val="22"/>
          <w:szCs w:val="22"/>
        </w:rPr>
      </w:pPr>
      <w:r>
        <w:rPr>
          <w:rFonts w:ascii="Arial" w:eastAsia="Arial" w:hAnsi="Arial" w:cs="Arial"/>
          <w:b/>
          <w:sz w:val="22"/>
          <w:szCs w:val="22"/>
        </w:rPr>
        <w:t>Conducting the barcoded fitness measurements</w:t>
      </w:r>
    </w:p>
    <w:p w:rsidR="00EA0121" w:rsidRDefault="00EA0121">
      <w:pPr>
        <w:rPr>
          <w:rFonts w:ascii="Arial" w:eastAsia="Arial" w:hAnsi="Arial" w:cs="Arial"/>
          <w:b/>
          <w:sz w:val="22"/>
          <w:szCs w:val="22"/>
        </w:rPr>
      </w:pPr>
    </w:p>
    <w:p w:rsidR="00EA0121" w:rsidRDefault="001D33C3">
      <w:pPr>
        <w:rPr>
          <w:rFonts w:ascii="Arial" w:eastAsia="Arial" w:hAnsi="Arial" w:cs="Arial"/>
          <w:sz w:val="22"/>
          <w:szCs w:val="22"/>
        </w:rPr>
      </w:pPr>
      <w:r>
        <w:rPr>
          <w:rFonts w:ascii="Arial" w:eastAsia="Arial" w:hAnsi="Arial" w:cs="Arial"/>
          <w:sz w:val="22"/>
          <w:szCs w:val="22"/>
        </w:rPr>
        <w:t>Fitness measurement experiments were performed as described previously (Li et al., 2018; Venkataram et al., 2016), where a pool of barcoded mutants (see EXPERIMENTAL MODEL AND SUBJECT DETAILS for more information on the two pools used) was competed against with a reference strain. We conducted fitness measurements under a variety of conditions that are perturbations of the evolution condition (for details on the differences induced in each perturbation see Table S1). Here, we describe the procedure for the evolution condition.</w:t>
      </w:r>
    </w:p>
    <w:p w:rsidR="00EA0121" w:rsidRDefault="00EA0121">
      <w:pPr>
        <w:rPr>
          <w:rFonts w:ascii="Arial" w:eastAsia="Arial" w:hAnsi="Arial" w:cs="Arial"/>
          <w:sz w:val="22"/>
          <w:szCs w:val="22"/>
        </w:rPr>
      </w:pPr>
    </w:p>
    <w:p w:rsidR="00EA0121" w:rsidRDefault="001D33C3">
      <w:pPr>
        <w:rPr>
          <w:rFonts w:ascii="Arial" w:eastAsia="Arial" w:hAnsi="Arial" w:cs="Arial"/>
          <w:sz w:val="22"/>
          <w:szCs w:val="22"/>
        </w:rPr>
      </w:pPr>
      <w:r>
        <w:rPr>
          <w:rFonts w:ascii="Arial" w:eastAsia="Arial" w:hAnsi="Arial" w:cs="Arial"/>
          <w:sz w:val="22"/>
          <w:szCs w:val="22"/>
        </w:rPr>
        <w:t>To begin the experiment, we separately grew up an overnight culture of the barcode pool and the ancestral strain in M3 (minimal, glucose-limited) medium. We then mixed the saturated barcode pool culture with the saturated ancestor culture at a 1:9 ratio by optical density. This ratio allows for each mutant to effectively compete individually against the ancestor. In addition, the ancestral strain, being the majority of the culture, effectively sets the rate of metabolism and environmental change during a single transfer cycle. We then inoculated 400𝜇L of this pooled culture (</w:t>
      </w:r>
      <m:oMath>
        <m:r>
          <w:rPr>
            <w:rFonts w:ascii="Cambria Math" w:hAnsi="Cambria Math"/>
          </w:rPr>
          <m:t>∼</m:t>
        </m:r>
        <m:r>
          <w:rPr>
            <w:rFonts w:ascii="Arial" w:eastAsia="Arial" w:hAnsi="Arial" w:cs="Arial"/>
            <w:sz w:val="22"/>
            <w:szCs w:val="22"/>
          </w:rPr>
          <m:t>5×1</m:t>
        </m:r>
        <m:sSup>
          <m:sSupPr>
            <m:ctrlPr>
              <w:rPr>
                <w:rFonts w:ascii="Arial" w:eastAsia="Arial" w:hAnsi="Arial" w:cs="Arial"/>
                <w:sz w:val="22"/>
                <w:szCs w:val="22"/>
              </w:rPr>
            </m:ctrlPr>
          </m:sSupPr>
          <m:e>
            <m:r>
              <w:rPr>
                <w:rFonts w:ascii="Arial" w:eastAsia="Arial" w:hAnsi="Arial" w:cs="Arial"/>
                <w:sz w:val="22"/>
                <w:szCs w:val="22"/>
              </w:rPr>
              <m:t>0</m:t>
            </m:r>
          </m:e>
          <m:sup>
            <m:r>
              <w:rPr>
                <w:rFonts w:ascii="Arial" w:eastAsia="Arial" w:hAnsi="Arial" w:cs="Arial"/>
                <w:sz w:val="22"/>
                <w:szCs w:val="22"/>
              </w:rPr>
              <m:t>7</m:t>
            </m:r>
          </m:sup>
        </m:sSup>
      </m:oMath>
      <w:r>
        <w:rPr>
          <w:rFonts w:ascii="Arial" w:eastAsia="Arial" w:hAnsi="Arial" w:cs="Arial"/>
          <w:sz w:val="22"/>
          <w:szCs w:val="22"/>
        </w:rPr>
        <w:t xml:space="preserve">cells) into 100mL of M3 in 500mL DeLong flasks. The culture was then grown at 30°C in an incubator shaking at 223 RPM for 48 hours. After 48 hours of growth, 400𝜇L of </w:t>
      </w:r>
      <w:r>
        <w:rPr>
          <w:rFonts w:ascii="Arial" w:eastAsia="Arial" w:hAnsi="Arial" w:cs="Arial"/>
          <w:sz w:val="22"/>
          <w:szCs w:val="22"/>
        </w:rPr>
        <w:lastRenderedPageBreak/>
        <w:t>saturated culture was transferred into fresh M3 medium. This serial dilution was continued over several transfers. Each transfer, including after the initial mixing, the remaining culture was transferred to 50mL conicals, spun down at 3000 rpm for 5 minutes, resuspended in 5mL of sorbitol freezing solution (0.9M sorbitol, 0.1M Tris-HCL pH 7.5, 0.1M EDTA pH 8.0), aliquoted into three 1.5mL tubes, and was then stored at -80°C.</w:t>
      </w:r>
    </w:p>
    <w:p w:rsidR="00EA0121" w:rsidRDefault="00EA0121">
      <w:pPr>
        <w:rPr>
          <w:rFonts w:ascii="Arial" w:eastAsia="Arial" w:hAnsi="Arial" w:cs="Arial"/>
          <w:sz w:val="22"/>
          <w:szCs w:val="22"/>
        </w:rPr>
      </w:pPr>
    </w:p>
    <w:p w:rsidR="00EA0121" w:rsidRDefault="001D33C3">
      <w:pPr>
        <w:rPr>
          <w:rFonts w:ascii="Arial" w:eastAsia="Arial" w:hAnsi="Arial" w:cs="Arial"/>
          <w:sz w:val="22"/>
          <w:szCs w:val="22"/>
        </w:rPr>
      </w:pPr>
      <w:r>
        <w:rPr>
          <w:rFonts w:ascii="Arial" w:eastAsia="Arial" w:hAnsi="Arial" w:cs="Arial"/>
          <w:sz w:val="22"/>
          <w:szCs w:val="22"/>
        </w:rPr>
        <w:t>For batch 9, where additional neutral lineages and the re-barcoded IRA1 nonsense and IRA1 missense lineages were included, the initial inoculation mix consisted of 90% ancestral strain, 9.4% 500 barcode mutant pool, 0.2% additional neutral spike-in pool, 0.2% re-barcoded IRA1 nonsense pool, and 0.2% re-barcoded IRA1 missense pool.</w:t>
      </w:r>
    </w:p>
    <w:p w:rsidR="00EA0121" w:rsidRDefault="00EA0121">
      <w:pPr>
        <w:rPr>
          <w:rFonts w:ascii="Arial" w:eastAsia="Arial" w:hAnsi="Arial" w:cs="Arial"/>
          <w:i/>
          <w:sz w:val="22"/>
          <w:szCs w:val="22"/>
        </w:rPr>
      </w:pPr>
    </w:p>
    <w:p w:rsidR="00EA0121" w:rsidRDefault="001D33C3">
      <w:pPr>
        <w:rPr>
          <w:rFonts w:ascii="Arial" w:eastAsia="Arial" w:hAnsi="Arial" w:cs="Arial"/>
          <w:i/>
          <w:sz w:val="22"/>
          <w:szCs w:val="22"/>
        </w:rPr>
      </w:pPr>
      <w:r>
        <w:rPr>
          <w:rFonts w:ascii="Arial" w:eastAsia="Arial" w:hAnsi="Arial" w:cs="Arial"/>
          <w:i/>
          <w:sz w:val="22"/>
          <w:szCs w:val="22"/>
        </w:rPr>
        <w:t xml:space="preserve">Condition details. </w:t>
      </w:r>
    </w:p>
    <w:p w:rsidR="00EA0121" w:rsidRDefault="001D33C3">
      <w:pPr>
        <w:rPr>
          <w:rFonts w:ascii="Arial" w:eastAsia="Arial" w:hAnsi="Arial" w:cs="Arial"/>
          <w:sz w:val="22"/>
          <w:szCs w:val="22"/>
        </w:rPr>
      </w:pPr>
      <w:r>
        <w:rPr>
          <w:rFonts w:ascii="Arial" w:eastAsia="Arial" w:hAnsi="Arial" w:cs="Arial"/>
          <w:sz w:val="22"/>
          <w:szCs w:val="22"/>
        </w:rPr>
        <w:t xml:space="preserve">In this study, we present fitness measurement data from a collection of 45 conditions. Several of these included conditions are from previous studies (Li et al., 2018; Venkataram et al., 2016). Please see Table S1 for specific details on each condition and the differences from the evolution condition. Note that some conditions, including the Fluconazole conditions and some of the Geldanamycin conditions have unexpected orderings in the strength of perturbation (i.e. the smaller drug concentration shows a larger difference in fitness or similar concentrations seem to have different effects). These could be reflective real biological patterns, but also possibly due to technical reasons, such as degradation of the drug or poor solubility. Despite this possibility, we include these conditions because the exact perturbation does not matter for our purposes. We do not rely on the identity of the environmental perturbations and use only the effect of the realized perturbation on fitness. </w:t>
      </w:r>
    </w:p>
    <w:p w:rsidR="00EA0121" w:rsidRDefault="00EA0121">
      <w:pPr>
        <w:rPr>
          <w:rFonts w:ascii="Arial" w:eastAsia="Arial" w:hAnsi="Arial" w:cs="Arial"/>
          <w:sz w:val="22"/>
          <w:szCs w:val="22"/>
        </w:rPr>
      </w:pPr>
    </w:p>
    <w:p w:rsidR="00EA0121" w:rsidRDefault="00EA0121">
      <w:pPr>
        <w:rPr>
          <w:rFonts w:ascii="Arial" w:eastAsia="Arial" w:hAnsi="Arial" w:cs="Arial"/>
          <w:sz w:val="22"/>
          <w:szCs w:val="22"/>
        </w:rPr>
      </w:pPr>
    </w:p>
    <w:p w:rsidR="00EA0121" w:rsidRDefault="00EA0121">
      <w:pPr>
        <w:rPr>
          <w:rFonts w:ascii="Arial" w:eastAsia="Arial" w:hAnsi="Arial" w:cs="Arial"/>
          <w:sz w:val="22"/>
          <w:szCs w:val="22"/>
        </w:rPr>
      </w:pPr>
    </w:p>
    <w:p w:rsidR="00EA0121" w:rsidRDefault="00EA0121">
      <w:pPr>
        <w:rPr>
          <w:rFonts w:ascii="Arial" w:eastAsia="Arial" w:hAnsi="Arial" w:cs="Arial"/>
          <w:sz w:val="22"/>
          <w:szCs w:val="22"/>
        </w:rPr>
      </w:pPr>
    </w:p>
    <w:p w:rsidR="00EA0121" w:rsidRDefault="00EA0121">
      <w:pPr>
        <w:rPr>
          <w:rFonts w:ascii="Arial" w:eastAsia="Arial" w:hAnsi="Arial" w:cs="Arial"/>
          <w:sz w:val="22"/>
          <w:szCs w:val="22"/>
        </w:rPr>
      </w:pPr>
    </w:p>
    <w:p w:rsidR="00EA0121" w:rsidRDefault="00EA0121">
      <w:pPr>
        <w:rPr>
          <w:rFonts w:ascii="Arial" w:eastAsia="Arial" w:hAnsi="Arial" w:cs="Arial"/>
          <w:sz w:val="22"/>
          <w:szCs w:val="22"/>
        </w:rPr>
      </w:pPr>
    </w:p>
    <w:p w:rsidR="00EA0121" w:rsidRDefault="00EA0121">
      <w:pPr>
        <w:rPr>
          <w:rFonts w:ascii="Arial" w:eastAsia="Arial" w:hAnsi="Arial" w:cs="Arial"/>
          <w:sz w:val="22"/>
          <w:szCs w:val="22"/>
        </w:rPr>
      </w:pPr>
    </w:p>
    <w:p w:rsidR="00EA0121" w:rsidRDefault="00EA0121">
      <w:pPr>
        <w:rPr>
          <w:rFonts w:ascii="Arial" w:eastAsia="Arial" w:hAnsi="Arial" w:cs="Arial"/>
          <w:sz w:val="22"/>
          <w:szCs w:val="22"/>
        </w:rPr>
      </w:pPr>
    </w:p>
    <w:p w:rsidR="00EA0121" w:rsidRDefault="00EA0121">
      <w:pPr>
        <w:spacing w:line="276" w:lineRule="auto"/>
        <w:rPr>
          <w:rFonts w:ascii="Arial" w:eastAsia="Arial" w:hAnsi="Arial" w:cs="Arial"/>
          <w:sz w:val="22"/>
          <w:szCs w:val="22"/>
        </w:rPr>
      </w:pPr>
    </w:p>
    <w:p w:rsidR="00EA0121" w:rsidRDefault="00EA0121">
      <w:pPr>
        <w:spacing w:line="276" w:lineRule="auto"/>
        <w:rPr>
          <w:rFonts w:ascii="Arial" w:eastAsia="Arial" w:hAnsi="Arial" w:cs="Arial"/>
          <w:sz w:val="22"/>
          <w:szCs w:val="22"/>
        </w:rPr>
      </w:pPr>
    </w:p>
    <w:p w:rsidR="00EA0121" w:rsidRDefault="00EA0121">
      <w:pPr>
        <w:spacing w:line="276" w:lineRule="auto"/>
        <w:rPr>
          <w:rFonts w:ascii="Arial" w:eastAsia="Arial" w:hAnsi="Arial" w:cs="Arial"/>
          <w:sz w:val="22"/>
          <w:szCs w:val="22"/>
        </w:rPr>
      </w:pPr>
    </w:p>
    <w:p w:rsidR="00EA0121" w:rsidRDefault="00EA0121">
      <w:pPr>
        <w:spacing w:line="276" w:lineRule="auto"/>
        <w:rPr>
          <w:rFonts w:ascii="Arial" w:eastAsia="Arial" w:hAnsi="Arial" w:cs="Arial"/>
          <w:sz w:val="22"/>
          <w:szCs w:val="22"/>
        </w:rPr>
      </w:pPr>
    </w:p>
    <w:p w:rsidR="00EA0121" w:rsidRDefault="00EA0121">
      <w:pPr>
        <w:spacing w:line="276" w:lineRule="auto"/>
        <w:rPr>
          <w:rFonts w:ascii="Arial" w:eastAsia="Arial" w:hAnsi="Arial" w:cs="Arial"/>
          <w:sz w:val="22"/>
          <w:szCs w:val="22"/>
        </w:rPr>
      </w:pPr>
    </w:p>
    <w:p w:rsidR="00EA0121" w:rsidRDefault="00EA0121">
      <w:pPr>
        <w:spacing w:line="276" w:lineRule="auto"/>
        <w:rPr>
          <w:rFonts w:ascii="Arial" w:eastAsia="Arial" w:hAnsi="Arial" w:cs="Arial"/>
          <w:sz w:val="22"/>
          <w:szCs w:val="22"/>
        </w:rPr>
      </w:pPr>
    </w:p>
    <w:p w:rsidR="00EA0121" w:rsidRDefault="00EA0121">
      <w:pPr>
        <w:spacing w:line="276" w:lineRule="auto"/>
        <w:rPr>
          <w:rFonts w:ascii="Arial" w:eastAsia="Arial" w:hAnsi="Arial" w:cs="Arial"/>
          <w:sz w:val="22"/>
          <w:szCs w:val="22"/>
        </w:rPr>
      </w:pPr>
    </w:p>
    <w:p w:rsidR="00EA0121" w:rsidRDefault="00EA0121">
      <w:pPr>
        <w:spacing w:line="276" w:lineRule="auto"/>
        <w:rPr>
          <w:rFonts w:ascii="Arial" w:eastAsia="Arial" w:hAnsi="Arial" w:cs="Arial"/>
          <w:sz w:val="22"/>
          <w:szCs w:val="22"/>
        </w:rPr>
      </w:pPr>
    </w:p>
    <w:p w:rsidR="00EA0121" w:rsidRDefault="00EA0121">
      <w:pPr>
        <w:spacing w:line="276" w:lineRule="auto"/>
        <w:rPr>
          <w:rFonts w:ascii="Arial" w:eastAsia="Arial" w:hAnsi="Arial" w:cs="Arial"/>
          <w:sz w:val="22"/>
          <w:szCs w:val="22"/>
        </w:rPr>
      </w:pPr>
    </w:p>
    <w:p w:rsidR="00EA0121" w:rsidRDefault="00EA0121">
      <w:pPr>
        <w:spacing w:line="276" w:lineRule="auto"/>
        <w:rPr>
          <w:rFonts w:ascii="Arial" w:eastAsia="Arial" w:hAnsi="Arial" w:cs="Arial"/>
          <w:sz w:val="22"/>
          <w:szCs w:val="22"/>
        </w:rPr>
      </w:pPr>
    </w:p>
    <w:p w:rsidR="00EA0121" w:rsidRDefault="00EA0121">
      <w:pPr>
        <w:spacing w:line="276" w:lineRule="auto"/>
        <w:rPr>
          <w:rFonts w:ascii="Arial" w:eastAsia="Arial" w:hAnsi="Arial" w:cs="Arial"/>
          <w:sz w:val="22"/>
          <w:szCs w:val="22"/>
        </w:rPr>
      </w:pPr>
    </w:p>
    <w:p w:rsidR="00EA0121" w:rsidRDefault="00EA0121">
      <w:pPr>
        <w:spacing w:line="276" w:lineRule="auto"/>
        <w:rPr>
          <w:rFonts w:ascii="Arial" w:eastAsia="Arial" w:hAnsi="Arial" w:cs="Arial"/>
          <w:sz w:val="22"/>
          <w:szCs w:val="22"/>
        </w:rPr>
      </w:pPr>
    </w:p>
    <w:p w:rsidR="00EA0121" w:rsidRDefault="00EA0121">
      <w:pPr>
        <w:spacing w:line="276" w:lineRule="auto"/>
        <w:rPr>
          <w:rFonts w:ascii="Arial" w:eastAsia="Arial" w:hAnsi="Arial" w:cs="Arial"/>
          <w:sz w:val="22"/>
          <w:szCs w:val="22"/>
        </w:rPr>
      </w:pPr>
    </w:p>
    <w:p w:rsidR="00EA0121" w:rsidRDefault="00EA0121">
      <w:pPr>
        <w:spacing w:line="276" w:lineRule="auto"/>
        <w:rPr>
          <w:rFonts w:ascii="Arial" w:eastAsia="Arial" w:hAnsi="Arial" w:cs="Arial"/>
          <w:sz w:val="22"/>
          <w:szCs w:val="22"/>
        </w:rPr>
      </w:pPr>
    </w:p>
    <w:p w:rsidR="00EA0121" w:rsidRDefault="00EA0121">
      <w:pPr>
        <w:spacing w:line="276" w:lineRule="auto"/>
        <w:rPr>
          <w:rFonts w:ascii="Arial" w:eastAsia="Arial" w:hAnsi="Arial" w:cs="Arial"/>
          <w:sz w:val="22"/>
          <w:szCs w:val="22"/>
        </w:rPr>
      </w:pPr>
    </w:p>
    <w:p w:rsidR="00EA0121" w:rsidRDefault="00EA0121">
      <w:pPr>
        <w:spacing w:line="276" w:lineRule="auto"/>
        <w:rPr>
          <w:rFonts w:ascii="Arial" w:eastAsia="Arial" w:hAnsi="Arial" w:cs="Arial"/>
          <w:sz w:val="22"/>
          <w:szCs w:val="22"/>
        </w:rPr>
      </w:pPr>
    </w:p>
    <w:p w:rsidR="000A4663" w:rsidRDefault="000A4663">
      <w:pPr>
        <w:widowControl w:val="0"/>
        <w:jc w:val="center"/>
        <w:rPr>
          <w:rFonts w:ascii="Arial" w:eastAsia="Arial" w:hAnsi="Arial" w:cs="Arial"/>
          <w:b/>
          <w:sz w:val="12"/>
          <w:szCs w:val="12"/>
        </w:rPr>
        <w:sectPr w:rsidR="000A4663" w:rsidSect="003C410A">
          <w:headerReference w:type="default" r:id="rId19"/>
          <w:footerReference w:type="default" r:id="rId20"/>
          <w:pgSz w:w="12240" w:h="15840"/>
          <w:pgMar w:top="1440" w:right="1440" w:bottom="1440" w:left="1440" w:header="720" w:footer="720" w:gutter="0"/>
          <w:lnNumType w:countBy="1" w:restart="continuous"/>
          <w:pgNumType w:start="1"/>
          <w:cols w:space="720"/>
          <w:docGrid w:linePitch="326"/>
        </w:sectPr>
      </w:pPr>
    </w:p>
    <w:tbl>
      <w:tblPr>
        <w:tblStyle w:val="a"/>
        <w:tblW w:w="1078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00"/>
        <w:gridCol w:w="1320"/>
        <w:gridCol w:w="2180"/>
        <w:gridCol w:w="1040"/>
        <w:gridCol w:w="940"/>
        <w:gridCol w:w="980"/>
        <w:gridCol w:w="1100"/>
        <w:gridCol w:w="2820"/>
      </w:tblGrid>
      <w:tr w:rsidR="00EA0121">
        <w:trPr>
          <w:trHeight w:val="420"/>
          <w:jc w:val="center"/>
        </w:trPr>
        <w:tc>
          <w:tcPr>
            <w:tcW w:w="4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jc w:val="center"/>
              <w:rPr>
                <w:rFonts w:ascii="Arial" w:eastAsia="Arial" w:hAnsi="Arial" w:cs="Arial"/>
                <w:sz w:val="12"/>
                <w:szCs w:val="12"/>
              </w:rPr>
            </w:pPr>
            <w:r>
              <w:rPr>
                <w:rFonts w:ascii="Arial" w:eastAsia="Arial" w:hAnsi="Arial" w:cs="Arial"/>
                <w:b/>
                <w:sz w:val="12"/>
                <w:szCs w:val="12"/>
              </w:rPr>
              <w:lastRenderedPageBreak/>
              <w:t>#</w:t>
            </w:r>
          </w:p>
        </w:tc>
        <w:tc>
          <w:tcPr>
            <w:tcW w:w="132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jc w:val="center"/>
              <w:rPr>
                <w:rFonts w:ascii="Arial" w:eastAsia="Arial" w:hAnsi="Arial" w:cs="Arial"/>
                <w:sz w:val="12"/>
                <w:szCs w:val="12"/>
              </w:rPr>
            </w:pPr>
            <w:r>
              <w:rPr>
                <w:rFonts w:ascii="Arial" w:eastAsia="Arial" w:hAnsi="Arial" w:cs="Arial"/>
                <w:b/>
                <w:sz w:val="12"/>
                <w:szCs w:val="12"/>
              </w:rPr>
              <w:t>Condition Name</w:t>
            </w:r>
          </w:p>
        </w:tc>
        <w:tc>
          <w:tcPr>
            <w:tcW w:w="218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jc w:val="center"/>
              <w:rPr>
                <w:rFonts w:ascii="Arial" w:eastAsia="Arial" w:hAnsi="Arial" w:cs="Arial"/>
                <w:sz w:val="12"/>
                <w:szCs w:val="12"/>
              </w:rPr>
            </w:pPr>
            <w:r>
              <w:rPr>
                <w:rFonts w:ascii="Arial" w:eastAsia="Arial" w:hAnsi="Arial" w:cs="Arial"/>
                <w:b/>
                <w:sz w:val="12"/>
                <w:szCs w:val="12"/>
              </w:rPr>
              <w:t>Source</w:t>
            </w:r>
          </w:p>
        </w:tc>
        <w:tc>
          <w:tcPr>
            <w:tcW w:w="104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jc w:val="center"/>
              <w:rPr>
                <w:rFonts w:ascii="Arial" w:eastAsia="Arial" w:hAnsi="Arial" w:cs="Arial"/>
                <w:sz w:val="12"/>
                <w:szCs w:val="12"/>
              </w:rPr>
            </w:pPr>
            <w:r>
              <w:rPr>
                <w:rFonts w:ascii="Arial" w:eastAsia="Arial" w:hAnsi="Arial" w:cs="Arial"/>
                <w:b/>
                <w:sz w:val="12"/>
                <w:szCs w:val="12"/>
              </w:rPr>
              <w:t>Number of barcodes</w:t>
            </w:r>
          </w:p>
        </w:tc>
        <w:tc>
          <w:tcPr>
            <w:tcW w:w="94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jc w:val="center"/>
              <w:rPr>
                <w:rFonts w:ascii="Arial" w:eastAsia="Arial" w:hAnsi="Arial" w:cs="Arial"/>
                <w:sz w:val="12"/>
                <w:szCs w:val="12"/>
              </w:rPr>
            </w:pPr>
            <w:r>
              <w:rPr>
                <w:rFonts w:ascii="Arial" w:eastAsia="Arial" w:hAnsi="Arial" w:cs="Arial"/>
                <w:b/>
                <w:sz w:val="12"/>
                <w:szCs w:val="12"/>
              </w:rPr>
              <w:t>Batch Number</w:t>
            </w:r>
          </w:p>
        </w:tc>
        <w:tc>
          <w:tcPr>
            <w:tcW w:w="98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jc w:val="center"/>
              <w:rPr>
                <w:rFonts w:ascii="Arial" w:eastAsia="Arial" w:hAnsi="Arial" w:cs="Arial"/>
                <w:sz w:val="12"/>
                <w:szCs w:val="12"/>
              </w:rPr>
            </w:pPr>
            <w:r>
              <w:rPr>
                <w:rFonts w:ascii="Arial" w:eastAsia="Arial" w:hAnsi="Arial" w:cs="Arial"/>
                <w:b/>
                <w:sz w:val="12"/>
                <w:szCs w:val="12"/>
              </w:rPr>
              <w:t>Batch Date</w:t>
            </w:r>
          </w:p>
        </w:tc>
        <w:tc>
          <w:tcPr>
            <w:tcW w:w="11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jc w:val="center"/>
              <w:rPr>
                <w:rFonts w:ascii="Arial" w:eastAsia="Arial" w:hAnsi="Arial" w:cs="Arial"/>
                <w:sz w:val="12"/>
                <w:szCs w:val="12"/>
              </w:rPr>
            </w:pPr>
            <w:r>
              <w:rPr>
                <w:rFonts w:ascii="Arial" w:eastAsia="Arial" w:hAnsi="Arial" w:cs="Arial"/>
                <w:b/>
                <w:sz w:val="12"/>
                <w:szCs w:val="12"/>
              </w:rPr>
              <w:t>Number of replicates</w:t>
            </w:r>
          </w:p>
        </w:tc>
        <w:tc>
          <w:tcPr>
            <w:tcW w:w="282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jc w:val="center"/>
              <w:rPr>
                <w:rFonts w:ascii="Arial" w:eastAsia="Arial" w:hAnsi="Arial" w:cs="Arial"/>
                <w:sz w:val="12"/>
                <w:szCs w:val="12"/>
              </w:rPr>
            </w:pPr>
            <w:r>
              <w:rPr>
                <w:rFonts w:ascii="Arial" w:eastAsia="Arial" w:hAnsi="Arial" w:cs="Arial"/>
                <w:b/>
                <w:sz w:val="12"/>
                <w:szCs w:val="12"/>
              </w:rPr>
              <w:t>Description of Manipulation</w:t>
            </w:r>
          </w:p>
        </w:tc>
      </w:tr>
      <w:tr w:rsidR="00EA0121">
        <w:trPr>
          <w:jc w:val="center"/>
        </w:trPr>
        <w:tc>
          <w:tcPr>
            <w:tcW w:w="4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center"/>
          </w:tcPr>
          <w:p w:rsidR="00EA0121" w:rsidRDefault="001D33C3">
            <w:pPr>
              <w:widowControl w:val="0"/>
              <w:jc w:val="center"/>
              <w:rPr>
                <w:rFonts w:ascii="Arial" w:eastAsia="Arial" w:hAnsi="Arial" w:cs="Arial"/>
                <w:sz w:val="12"/>
                <w:szCs w:val="12"/>
              </w:rPr>
            </w:pPr>
            <w:r>
              <w:rPr>
                <w:rFonts w:ascii="Arial" w:eastAsia="Arial" w:hAnsi="Arial" w:cs="Arial"/>
                <w:sz w:val="12"/>
                <w:szCs w:val="12"/>
              </w:rPr>
              <w:t>1</w:t>
            </w:r>
          </w:p>
        </w:tc>
        <w:tc>
          <w:tcPr>
            <w:tcW w:w="132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rPr>
                <w:rFonts w:ascii="Arial" w:eastAsia="Arial" w:hAnsi="Arial" w:cs="Arial"/>
                <w:sz w:val="12"/>
                <w:szCs w:val="12"/>
              </w:rPr>
            </w:pPr>
            <w:r>
              <w:rPr>
                <w:rFonts w:ascii="Arial" w:eastAsia="Arial" w:hAnsi="Arial" w:cs="Arial"/>
                <w:sz w:val="12"/>
                <w:szCs w:val="12"/>
              </w:rPr>
              <w:t>EC</w:t>
            </w:r>
          </w:p>
        </w:tc>
        <w:tc>
          <w:tcPr>
            <w:tcW w:w="218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rPr>
                <w:rFonts w:ascii="Arial" w:eastAsia="Arial" w:hAnsi="Arial" w:cs="Arial"/>
                <w:sz w:val="12"/>
                <w:szCs w:val="12"/>
              </w:rPr>
            </w:pPr>
            <w:r>
              <w:rPr>
                <w:rFonts w:ascii="Arial" w:eastAsia="Arial" w:hAnsi="Arial" w:cs="Arial"/>
                <w:color w:val="9900FF"/>
                <w:sz w:val="12"/>
                <w:szCs w:val="12"/>
              </w:rPr>
              <w:t>This study</w:t>
            </w:r>
          </w:p>
        </w:tc>
        <w:tc>
          <w:tcPr>
            <w:tcW w:w="104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jc w:val="right"/>
              <w:rPr>
                <w:rFonts w:ascii="Arial" w:eastAsia="Arial" w:hAnsi="Arial" w:cs="Arial"/>
                <w:sz w:val="12"/>
                <w:szCs w:val="12"/>
              </w:rPr>
            </w:pPr>
            <w:r>
              <w:rPr>
                <w:rFonts w:ascii="Arial" w:eastAsia="Arial" w:hAnsi="Arial" w:cs="Arial"/>
                <w:sz w:val="12"/>
                <w:szCs w:val="12"/>
              </w:rPr>
              <w:t>500</w:t>
            </w:r>
          </w:p>
        </w:tc>
        <w:tc>
          <w:tcPr>
            <w:tcW w:w="94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jc w:val="center"/>
              <w:rPr>
                <w:rFonts w:ascii="Arial" w:eastAsia="Arial" w:hAnsi="Arial" w:cs="Arial"/>
                <w:sz w:val="12"/>
                <w:szCs w:val="12"/>
              </w:rPr>
            </w:pPr>
            <w:r>
              <w:rPr>
                <w:rFonts w:ascii="Arial" w:eastAsia="Arial" w:hAnsi="Arial" w:cs="Arial"/>
                <w:sz w:val="12"/>
                <w:szCs w:val="12"/>
              </w:rPr>
              <w:t>10</w:t>
            </w:r>
          </w:p>
        </w:tc>
        <w:tc>
          <w:tcPr>
            <w:tcW w:w="98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jc w:val="right"/>
              <w:rPr>
                <w:rFonts w:ascii="Arial" w:eastAsia="Arial" w:hAnsi="Arial" w:cs="Arial"/>
                <w:sz w:val="12"/>
                <w:szCs w:val="12"/>
              </w:rPr>
            </w:pPr>
            <w:r>
              <w:rPr>
                <w:rFonts w:ascii="Arial" w:eastAsia="Arial" w:hAnsi="Arial" w:cs="Arial"/>
                <w:sz w:val="12"/>
                <w:szCs w:val="12"/>
              </w:rPr>
              <w:t>9/4/15</w:t>
            </w:r>
          </w:p>
        </w:tc>
        <w:tc>
          <w:tcPr>
            <w:tcW w:w="11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jc w:val="center"/>
              <w:rPr>
                <w:rFonts w:ascii="Arial" w:eastAsia="Arial" w:hAnsi="Arial" w:cs="Arial"/>
                <w:sz w:val="12"/>
                <w:szCs w:val="12"/>
              </w:rPr>
            </w:pPr>
            <w:r>
              <w:rPr>
                <w:rFonts w:ascii="Arial" w:eastAsia="Arial" w:hAnsi="Arial" w:cs="Arial"/>
                <w:sz w:val="12"/>
                <w:szCs w:val="12"/>
              </w:rPr>
              <w:t>3</w:t>
            </w:r>
          </w:p>
        </w:tc>
        <w:tc>
          <w:tcPr>
            <w:tcW w:w="2820" w:type="dxa"/>
            <w:tcMar>
              <w:top w:w="40" w:type="dxa"/>
              <w:left w:w="40" w:type="dxa"/>
              <w:bottom w:w="40" w:type="dxa"/>
              <w:right w:w="40" w:type="dxa"/>
            </w:tcMar>
            <w:vAlign w:val="bottom"/>
          </w:tcPr>
          <w:p w:rsidR="00EA0121" w:rsidRDefault="001D33C3">
            <w:pPr>
              <w:widowControl w:val="0"/>
              <w:spacing w:line="276" w:lineRule="auto"/>
              <w:rPr>
                <w:rFonts w:ascii="Arial" w:eastAsia="Arial" w:hAnsi="Arial" w:cs="Arial"/>
                <w:sz w:val="12"/>
                <w:szCs w:val="12"/>
              </w:rPr>
            </w:pPr>
            <w:r>
              <w:rPr>
                <w:rFonts w:ascii="Arial" w:eastAsia="Arial" w:hAnsi="Arial" w:cs="Arial"/>
                <w:sz w:val="12"/>
                <w:szCs w:val="12"/>
              </w:rPr>
              <w:t>No preculture</w:t>
            </w:r>
          </w:p>
        </w:tc>
      </w:tr>
      <w:tr w:rsidR="00EA0121">
        <w:trPr>
          <w:jc w:val="center"/>
        </w:trPr>
        <w:tc>
          <w:tcPr>
            <w:tcW w:w="4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center"/>
          </w:tcPr>
          <w:p w:rsidR="00EA0121" w:rsidRDefault="001D33C3">
            <w:pPr>
              <w:widowControl w:val="0"/>
              <w:jc w:val="center"/>
              <w:rPr>
                <w:rFonts w:ascii="Arial" w:eastAsia="Arial" w:hAnsi="Arial" w:cs="Arial"/>
                <w:sz w:val="12"/>
                <w:szCs w:val="12"/>
              </w:rPr>
            </w:pPr>
            <w:r>
              <w:rPr>
                <w:rFonts w:ascii="Arial" w:eastAsia="Arial" w:hAnsi="Arial" w:cs="Arial"/>
                <w:sz w:val="12"/>
                <w:szCs w:val="12"/>
              </w:rPr>
              <w:t>2</w:t>
            </w:r>
          </w:p>
        </w:tc>
        <w:tc>
          <w:tcPr>
            <w:tcW w:w="132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rPr>
                <w:rFonts w:ascii="Arial" w:eastAsia="Arial" w:hAnsi="Arial" w:cs="Arial"/>
                <w:sz w:val="12"/>
                <w:szCs w:val="12"/>
              </w:rPr>
            </w:pPr>
            <w:r>
              <w:rPr>
                <w:rFonts w:ascii="Arial" w:eastAsia="Arial" w:hAnsi="Arial" w:cs="Arial"/>
                <w:sz w:val="12"/>
                <w:szCs w:val="12"/>
              </w:rPr>
              <w:t>EC</w:t>
            </w:r>
          </w:p>
        </w:tc>
        <w:tc>
          <w:tcPr>
            <w:tcW w:w="218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rPr>
                <w:rFonts w:ascii="Arial" w:eastAsia="Arial" w:hAnsi="Arial" w:cs="Arial"/>
                <w:sz w:val="12"/>
                <w:szCs w:val="12"/>
              </w:rPr>
            </w:pPr>
            <w:r>
              <w:rPr>
                <w:rFonts w:ascii="Arial" w:eastAsia="Arial" w:hAnsi="Arial" w:cs="Arial"/>
                <w:color w:val="9900FF"/>
                <w:sz w:val="12"/>
                <w:szCs w:val="12"/>
              </w:rPr>
              <w:t>This study</w:t>
            </w:r>
          </w:p>
        </w:tc>
        <w:tc>
          <w:tcPr>
            <w:tcW w:w="104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jc w:val="right"/>
              <w:rPr>
                <w:rFonts w:ascii="Arial" w:eastAsia="Arial" w:hAnsi="Arial" w:cs="Arial"/>
                <w:sz w:val="12"/>
                <w:szCs w:val="12"/>
              </w:rPr>
            </w:pPr>
            <w:r>
              <w:rPr>
                <w:rFonts w:ascii="Arial" w:eastAsia="Arial" w:hAnsi="Arial" w:cs="Arial"/>
                <w:sz w:val="12"/>
                <w:szCs w:val="12"/>
              </w:rPr>
              <w:t>4800</w:t>
            </w:r>
          </w:p>
        </w:tc>
        <w:tc>
          <w:tcPr>
            <w:tcW w:w="94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jc w:val="center"/>
              <w:rPr>
                <w:rFonts w:ascii="Arial" w:eastAsia="Arial" w:hAnsi="Arial" w:cs="Arial"/>
                <w:sz w:val="12"/>
                <w:szCs w:val="12"/>
              </w:rPr>
            </w:pPr>
            <w:r>
              <w:rPr>
                <w:rFonts w:ascii="Arial" w:eastAsia="Arial" w:hAnsi="Arial" w:cs="Arial"/>
                <w:sz w:val="12"/>
                <w:szCs w:val="12"/>
              </w:rPr>
              <w:t>4</w:t>
            </w:r>
          </w:p>
        </w:tc>
        <w:tc>
          <w:tcPr>
            <w:tcW w:w="98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jc w:val="right"/>
              <w:rPr>
                <w:rFonts w:ascii="Arial" w:eastAsia="Arial" w:hAnsi="Arial" w:cs="Arial"/>
                <w:sz w:val="12"/>
                <w:szCs w:val="12"/>
              </w:rPr>
            </w:pPr>
            <w:r>
              <w:rPr>
                <w:rFonts w:ascii="Arial" w:eastAsia="Arial" w:hAnsi="Arial" w:cs="Arial"/>
                <w:sz w:val="12"/>
                <w:szCs w:val="12"/>
              </w:rPr>
              <w:t>5/9/15</w:t>
            </w:r>
          </w:p>
        </w:tc>
        <w:tc>
          <w:tcPr>
            <w:tcW w:w="11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jc w:val="center"/>
              <w:rPr>
                <w:rFonts w:ascii="Arial" w:eastAsia="Arial" w:hAnsi="Arial" w:cs="Arial"/>
                <w:sz w:val="12"/>
                <w:szCs w:val="12"/>
              </w:rPr>
            </w:pPr>
            <w:r>
              <w:rPr>
                <w:rFonts w:ascii="Arial" w:eastAsia="Arial" w:hAnsi="Arial" w:cs="Arial"/>
                <w:sz w:val="12"/>
                <w:szCs w:val="12"/>
              </w:rPr>
              <w:t>3</w:t>
            </w:r>
          </w:p>
        </w:tc>
        <w:tc>
          <w:tcPr>
            <w:tcW w:w="2820" w:type="dxa"/>
            <w:tcBorders>
              <w:right w:val="single" w:sz="6" w:space="0" w:color="000000"/>
            </w:tcBorders>
            <w:tcMar>
              <w:top w:w="40" w:type="dxa"/>
              <w:left w:w="40" w:type="dxa"/>
              <w:bottom w:w="40" w:type="dxa"/>
              <w:right w:w="40" w:type="dxa"/>
            </w:tcMar>
            <w:vAlign w:val="bottom"/>
          </w:tcPr>
          <w:p w:rsidR="00EA0121" w:rsidRDefault="001D33C3">
            <w:pPr>
              <w:widowControl w:val="0"/>
              <w:spacing w:line="276" w:lineRule="auto"/>
              <w:rPr>
                <w:rFonts w:ascii="Arial" w:eastAsia="Arial" w:hAnsi="Arial" w:cs="Arial"/>
                <w:sz w:val="12"/>
                <w:szCs w:val="12"/>
              </w:rPr>
            </w:pPr>
            <w:r>
              <w:rPr>
                <w:rFonts w:ascii="Arial" w:eastAsia="Arial" w:hAnsi="Arial" w:cs="Arial"/>
                <w:sz w:val="12"/>
                <w:szCs w:val="12"/>
              </w:rPr>
              <w:t>No barcodeless ancestor</w:t>
            </w:r>
          </w:p>
        </w:tc>
      </w:tr>
      <w:tr w:rsidR="00EA0121">
        <w:trPr>
          <w:jc w:val="center"/>
        </w:trPr>
        <w:tc>
          <w:tcPr>
            <w:tcW w:w="4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center"/>
          </w:tcPr>
          <w:p w:rsidR="00EA0121" w:rsidRDefault="001D33C3">
            <w:pPr>
              <w:widowControl w:val="0"/>
              <w:jc w:val="center"/>
              <w:rPr>
                <w:rFonts w:ascii="Arial" w:eastAsia="Arial" w:hAnsi="Arial" w:cs="Arial"/>
                <w:sz w:val="12"/>
                <w:szCs w:val="12"/>
              </w:rPr>
            </w:pPr>
            <w:r>
              <w:rPr>
                <w:rFonts w:ascii="Arial" w:eastAsia="Arial" w:hAnsi="Arial" w:cs="Arial"/>
                <w:sz w:val="12"/>
                <w:szCs w:val="12"/>
              </w:rPr>
              <w:t>3</w:t>
            </w:r>
          </w:p>
        </w:tc>
        <w:tc>
          <w:tcPr>
            <w:tcW w:w="132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rPr>
                <w:rFonts w:ascii="Arial" w:eastAsia="Arial" w:hAnsi="Arial" w:cs="Arial"/>
                <w:sz w:val="12"/>
                <w:szCs w:val="12"/>
              </w:rPr>
            </w:pPr>
            <w:r>
              <w:rPr>
                <w:rFonts w:ascii="Arial" w:eastAsia="Arial" w:hAnsi="Arial" w:cs="Arial"/>
                <w:sz w:val="12"/>
                <w:szCs w:val="12"/>
              </w:rPr>
              <w:t>EC</w:t>
            </w:r>
          </w:p>
        </w:tc>
        <w:tc>
          <w:tcPr>
            <w:tcW w:w="218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rPr>
                <w:rFonts w:ascii="Arial" w:eastAsia="Arial" w:hAnsi="Arial" w:cs="Arial"/>
                <w:sz w:val="12"/>
                <w:szCs w:val="12"/>
              </w:rPr>
            </w:pPr>
            <w:r>
              <w:rPr>
                <w:rFonts w:ascii="Arial" w:eastAsia="Arial" w:hAnsi="Arial" w:cs="Arial"/>
                <w:sz w:val="12"/>
                <w:szCs w:val="12"/>
              </w:rPr>
              <w:t>Li et al (2018)</w:t>
            </w:r>
          </w:p>
        </w:tc>
        <w:tc>
          <w:tcPr>
            <w:tcW w:w="104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jc w:val="right"/>
              <w:rPr>
                <w:rFonts w:ascii="Arial" w:eastAsia="Arial" w:hAnsi="Arial" w:cs="Arial"/>
                <w:sz w:val="12"/>
                <w:szCs w:val="12"/>
              </w:rPr>
            </w:pPr>
            <w:r>
              <w:rPr>
                <w:rFonts w:ascii="Arial" w:eastAsia="Arial" w:hAnsi="Arial" w:cs="Arial"/>
                <w:sz w:val="12"/>
                <w:szCs w:val="12"/>
              </w:rPr>
              <w:t>4800</w:t>
            </w:r>
          </w:p>
        </w:tc>
        <w:tc>
          <w:tcPr>
            <w:tcW w:w="94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jc w:val="center"/>
              <w:rPr>
                <w:rFonts w:ascii="Arial" w:eastAsia="Arial" w:hAnsi="Arial" w:cs="Arial"/>
                <w:sz w:val="12"/>
                <w:szCs w:val="12"/>
              </w:rPr>
            </w:pPr>
            <w:r>
              <w:rPr>
                <w:rFonts w:ascii="Arial" w:eastAsia="Arial" w:hAnsi="Arial" w:cs="Arial"/>
                <w:sz w:val="12"/>
                <w:szCs w:val="12"/>
              </w:rPr>
              <w:t>4</w:t>
            </w:r>
          </w:p>
        </w:tc>
        <w:tc>
          <w:tcPr>
            <w:tcW w:w="98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jc w:val="right"/>
              <w:rPr>
                <w:rFonts w:ascii="Arial" w:eastAsia="Arial" w:hAnsi="Arial" w:cs="Arial"/>
                <w:sz w:val="12"/>
                <w:szCs w:val="12"/>
              </w:rPr>
            </w:pPr>
            <w:r>
              <w:rPr>
                <w:rFonts w:ascii="Arial" w:eastAsia="Arial" w:hAnsi="Arial" w:cs="Arial"/>
                <w:sz w:val="12"/>
                <w:szCs w:val="12"/>
              </w:rPr>
              <w:t>5/9/15</w:t>
            </w:r>
          </w:p>
        </w:tc>
        <w:tc>
          <w:tcPr>
            <w:tcW w:w="11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jc w:val="center"/>
              <w:rPr>
                <w:rFonts w:ascii="Arial" w:eastAsia="Arial" w:hAnsi="Arial" w:cs="Arial"/>
                <w:sz w:val="12"/>
                <w:szCs w:val="12"/>
              </w:rPr>
            </w:pPr>
            <w:r>
              <w:rPr>
                <w:rFonts w:ascii="Arial" w:eastAsia="Arial" w:hAnsi="Arial" w:cs="Arial"/>
                <w:sz w:val="12"/>
                <w:szCs w:val="12"/>
              </w:rPr>
              <w:t>3</w:t>
            </w:r>
          </w:p>
        </w:tc>
        <w:tc>
          <w:tcPr>
            <w:tcW w:w="2820" w:type="dxa"/>
            <w:tcMar>
              <w:top w:w="40" w:type="dxa"/>
              <w:left w:w="40" w:type="dxa"/>
              <w:bottom w:w="40" w:type="dxa"/>
              <w:right w:w="40" w:type="dxa"/>
            </w:tcMar>
            <w:vAlign w:val="bottom"/>
          </w:tcPr>
          <w:p w:rsidR="00EA0121" w:rsidRDefault="00EA0121">
            <w:pPr>
              <w:widowControl w:val="0"/>
              <w:spacing w:line="276" w:lineRule="auto"/>
              <w:rPr>
                <w:rFonts w:ascii="Arial" w:eastAsia="Arial" w:hAnsi="Arial" w:cs="Arial"/>
                <w:sz w:val="12"/>
                <w:szCs w:val="12"/>
              </w:rPr>
            </w:pPr>
          </w:p>
        </w:tc>
      </w:tr>
      <w:tr w:rsidR="00EA0121">
        <w:trPr>
          <w:jc w:val="center"/>
        </w:trPr>
        <w:tc>
          <w:tcPr>
            <w:tcW w:w="4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center"/>
          </w:tcPr>
          <w:p w:rsidR="00EA0121" w:rsidRDefault="001D33C3">
            <w:pPr>
              <w:widowControl w:val="0"/>
              <w:jc w:val="center"/>
              <w:rPr>
                <w:rFonts w:ascii="Arial" w:eastAsia="Arial" w:hAnsi="Arial" w:cs="Arial"/>
                <w:sz w:val="12"/>
                <w:szCs w:val="12"/>
              </w:rPr>
            </w:pPr>
            <w:r>
              <w:rPr>
                <w:rFonts w:ascii="Arial" w:eastAsia="Arial" w:hAnsi="Arial" w:cs="Arial"/>
                <w:sz w:val="12"/>
                <w:szCs w:val="12"/>
              </w:rPr>
              <w:t>4</w:t>
            </w:r>
          </w:p>
        </w:tc>
        <w:tc>
          <w:tcPr>
            <w:tcW w:w="132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rPr>
                <w:rFonts w:ascii="Arial" w:eastAsia="Arial" w:hAnsi="Arial" w:cs="Arial"/>
                <w:sz w:val="12"/>
                <w:szCs w:val="12"/>
              </w:rPr>
            </w:pPr>
            <w:r>
              <w:rPr>
                <w:rFonts w:ascii="Arial" w:eastAsia="Arial" w:hAnsi="Arial" w:cs="Arial"/>
                <w:sz w:val="12"/>
                <w:szCs w:val="12"/>
              </w:rPr>
              <w:t>EC</w:t>
            </w:r>
          </w:p>
        </w:tc>
        <w:tc>
          <w:tcPr>
            <w:tcW w:w="218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rPr>
                <w:rFonts w:ascii="Arial" w:eastAsia="Arial" w:hAnsi="Arial" w:cs="Arial"/>
                <w:sz w:val="12"/>
                <w:szCs w:val="12"/>
              </w:rPr>
            </w:pPr>
            <w:r>
              <w:rPr>
                <w:rFonts w:ascii="Arial" w:eastAsia="Arial" w:hAnsi="Arial" w:cs="Arial"/>
                <w:color w:val="9900FF"/>
                <w:sz w:val="12"/>
                <w:szCs w:val="12"/>
              </w:rPr>
              <w:t>This study</w:t>
            </w:r>
          </w:p>
        </w:tc>
        <w:tc>
          <w:tcPr>
            <w:tcW w:w="104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jc w:val="right"/>
              <w:rPr>
                <w:rFonts w:ascii="Arial" w:eastAsia="Arial" w:hAnsi="Arial" w:cs="Arial"/>
                <w:sz w:val="12"/>
                <w:szCs w:val="12"/>
              </w:rPr>
            </w:pPr>
            <w:r>
              <w:rPr>
                <w:rFonts w:ascii="Arial" w:eastAsia="Arial" w:hAnsi="Arial" w:cs="Arial"/>
                <w:sz w:val="12"/>
                <w:szCs w:val="12"/>
              </w:rPr>
              <w:t>500</w:t>
            </w:r>
          </w:p>
        </w:tc>
        <w:tc>
          <w:tcPr>
            <w:tcW w:w="94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jc w:val="center"/>
              <w:rPr>
                <w:rFonts w:ascii="Arial" w:eastAsia="Arial" w:hAnsi="Arial" w:cs="Arial"/>
                <w:sz w:val="12"/>
                <w:szCs w:val="12"/>
              </w:rPr>
            </w:pPr>
            <w:r>
              <w:rPr>
                <w:rFonts w:ascii="Arial" w:eastAsia="Arial" w:hAnsi="Arial" w:cs="Arial"/>
                <w:sz w:val="12"/>
                <w:szCs w:val="12"/>
              </w:rPr>
              <w:t>5</w:t>
            </w:r>
          </w:p>
        </w:tc>
        <w:tc>
          <w:tcPr>
            <w:tcW w:w="98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jc w:val="right"/>
              <w:rPr>
                <w:rFonts w:ascii="Arial" w:eastAsia="Arial" w:hAnsi="Arial" w:cs="Arial"/>
                <w:sz w:val="12"/>
                <w:szCs w:val="12"/>
              </w:rPr>
            </w:pPr>
            <w:r>
              <w:rPr>
                <w:rFonts w:ascii="Arial" w:eastAsia="Arial" w:hAnsi="Arial" w:cs="Arial"/>
                <w:sz w:val="12"/>
                <w:szCs w:val="12"/>
              </w:rPr>
              <w:t>8/17/15</w:t>
            </w:r>
          </w:p>
        </w:tc>
        <w:tc>
          <w:tcPr>
            <w:tcW w:w="11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jc w:val="center"/>
              <w:rPr>
                <w:rFonts w:ascii="Arial" w:eastAsia="Arial" w:hAnsi="Arial" w:cs="Arial"/>
                <w:sz w:val="12"/>
                <w:szCs w:val="12"/>
              </w:rPr>
            </w:pPr>
            <w:r>
              <w:rPr>
                <w:rFonts w:ascii="Arial" w:eastAsia="Arial" w:hAnsi="Arial" w:cs="Arial"/>
                <w:sz w:val="12"/>
                <w:szCs w:val="12"/>
              </w:rPr>
              <w:t>3</w:t>
            </w:r>
          </w:p>
        </w:tc>
        <w:tc>
          <w:tcPr>
            <w:tcW w:w="2820" w:type="dxa"/>
            <w:tcMar>
              <w:top w:w="40" w:type="dxa"/>
              <w:left w:w="40" w:type="dxa"/>
              <w:bottom w:w="40" w:type="dxa"/>
              <w:right w:w="40" w:type="dxa"/>
            </w:tcMar>
            <w:vAlign w:val="bottom"/>
          </w:tcPr>
          <w:p w:rsidR="00EA0121" w:rsidRDefault="001D33C3">
            <w:pPr>
              <w:widowControl w:val="0"/>
              <w:spacing w:line="276" w:lineRule="auto"/>
              <w:rPr>
                <w:rFonts w:ascii="Arial" w:eastAsia="Arial" w:hAnsi="Arial" w:cs="Arial"/>
                <w:sz w:val="12"/>
                <w:szCs w:val="12"/>
              </w:rPr>
            </w:pPr>
            <w:r>
              <w:rPr>
                <w:rFonts w:ascii="Arial" w:eastAsia="Arial" w:hAnsi="Arial" w:cs="Arial"/>
                <w:sz w:val="12"/>
                <w:szCs w:val="12"/>
              </w:rPr>
              <w:t>No preculture</w:t>
            </w:r>
          </w:p>
        </w:tc>
      </w:tr>
      <w:tr w:rsidR="00EA0121">
        <w:trPr>
          <w:jc w:val="center"/>
        </w:trPr>
        <w:tc>
          <w:tcPr>
            <w:tcW w:w="4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center"/>
          </w:tcPr>
          <w:p w:rsidR="00EA0121" w:rsidRDefault="001D33C3">
            <w:pPr>
              <w:widowControl w:val="0"/>
              <w:jc w:val="center"/>
              <w:rPr>
                <w:rFonts w:ascii="Arial" w:eastAsia="Arial" w:hAnsi="Arial" w:cs="Arial"/>
                <w:sz w:val="12"/>
                <w:szCs w:val="12"/>
              </w:rPr>
            </w:pPr>
            <w:r>
              <w:rPr>
                <w:rFonts w:ascii="Arial" w:eastAsia="Arial" w:hAnsi="Arial" w:cs="Arial"/>
                <w:sz w:val="12"/>
                <w:szCs w:val="12"/>
              </w:rPr>
              <w:t>5</w:t>
            </w:r>
          </w:p>
        </w:tc>
        <w:tc>
          <w:tcPr>
            <w:tcW w:w="132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rPr>
                <w:rFonts w:ascii="Arial" w:eastAsia="Arial" w:hAnsi="Arial" w:cs="Arial"/>
                <w:sz w:val="12"/>
                <w:szCs w:val="12"/>
              </w:rPr>
            </w:pPr>
            <w:r>
              <w:rPr>
                <w:rFonts w:ascii="Arial" w:eastAsia="Arial" w:hAnsi="Arial" w:cs="Arial"/>
                <w:sz w:val="12"/>
                <w:szCs w:val="12"/>
              </w:rPr>
              <w:t>EC</w:t>
            </w:r>
          </w:p>
        </w:tc>
        <w:tc>
          <w:tcPr>
            <w:tcW w:w="218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rPr>
                <w:rFonts w:ascii="Arial" w:eastAsia="Arial" w:hAnsi="Arial" w:cs="Arial"/>
                <w:sz w:val="12"/>
                <w:szCs w:val="12"/>
              </w:rPr>
            </w:pPr>
            <w:r>
              <w:rPr>
                <w:rFonts w:ascii="Arial" w:eastAsia="Arial" w:hAnsi="Arial" w:cs="Arial"/>
                <w:sz w:val="12"/>
                <w:szCs w:val="12"/>
              </w:rPr>
              <w:t>Venkataram et al (2016)</w:t>
            </w:r>
          </w:p>
        </w:tc>
        <w:tc>
          <w:tcPr>
            <w:tcW w:w="104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jc w:val="right"/>
              <w:rPr>
                <w:rFonts w:ascii="Arial" w:eastAsia="Arial" w:hAnsi="Arial" w:cs="Arial"/>
                <w:sz w:val="12"/>
                <w:szCs w:val="12"/>
              </w:rPr>
            </w:pPr>
            <w:r>
              <w:rPr>
                <w:rFonts w:ascii="Arial" w:eastAsia="Arial" w:hAnsi="Arial" w:cs="Arial"/>
                <w:sz w:val="12"/>
                <w:szCs w:val="12"/>
              </w:rPr>
              <w:t>4800</w:t>
            </w:r>
          </w:p>
        </w:tc>
        <w:tc>
          <w:tcPr>
            <w:tcW w:w="94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jc w:val="center"/>
              <w:rPr>
                <w:rFonts w:ascii="Arial" w:eastAsia="Arial" w:hAnsi="Arial" w:cs="Arial"/>
                <w:sz w:val="12"/>
                <w:szCs w:val="12"/>
              </w:rPr>
            </w:pPr>
            <w:r>
              <w:rPr>
                <w:rFonts w:ascii="Arial" w:eastAsia="Arial" w:hAnsi="Arial" w:cs="Arial"/>
                <w:sz w:val="12"/>
                <w:szCs w:val="12"/>
              </w:rPr>
              <w:t>1</w:t>
            </w:r>
          </w:p>
        </w:tc>
        <w:tc>
          <w:tcPr>
            <w:tcW w:w="98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jc w:val="right"/>
              <w:rPr>
                <w:rFonts w:ascii="Arial" w:eastAsia="Arial" w:hAnsi="Arial" w:cs="Arial"/>
                <w:sz w:val="12"/>
                <w:szCs w:val="12"/>
              </w:rPr>
            </w:pPr>
            <w:r>
              <w:rPr>
                <w:rFonts w:ascii="Arial" w:eastAsia="Arial" w:hAnsi="Arial" w:cs="Arial"/>
                <w:sz w:val="12"/>
                <w:szCs w:val="12"/>
              </w:rPr>
              <w:t>11/24/14</w:t>
            </w:r>
          </w:p>
        </w:tc>
        <w:tc>
          <w:tcPr>
            <w:tcW w:w="11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jc w:val="center"/>
              <w:rPr>
                <w:rFonts w:ascii="Arial" w:eastAsia="Arial" w:hAnsi="Arial" w:cs="Arial"/>
                <w:sz w:val="12"/>
                <w:szCs w:val="12"/>
              </w:rPr>
            </w:pPr>
            <w:r>
              <w:rPr>
                <w:rFonts w:ascii="Arial" w:eastAsia="Arial" w:hAnsi="Arial" w:cs="Arial"/>
                <w:sz w:val="12"/>
                <w:szCs w:val="12"/>
              </w:rPr>
              <w:t>3</w:t>
            </w:r>
          </w:p>
        </w:tc>
        <w:tc>
          <w:tcPr>
            <w:tcW w:w="2820" w:type="dxa"/>
            <w:tcMar>
              <w:top w:w="40" w:type="dxa"/>
              <w:left w:w="40" w:type="dxa"/>
              <w:bottom w:w="40" w:type="dxa"/>
              <w:right w:w="40" w:type="dxa"/>
            </w:tcMar>
            <w:vAlign w:val="bottom"/>
          </w:tcPr>
          <w:p w:rsidR="00EA0121" w:rsidRDefault="00EA0121">
            <w:pPr>
              <w:widowControl w:val="0"/>
              <w:spacing w:line="276" w:lineRule="auto"/>
              <w:rPr>
                <w:rFonts w:ascii="Arial" w:eastAsia="Arial" w:hAnsi="Arial" w:cs="Arial"/>
                <w:sz w:val="12"/>
                <w:szCs w:val="12"/>
              </w:rPr>
            </w:pPr>
          </w:p>
        </w:tc>
      </w:tr>
      <w:tr w:rsidR="00EA0121">
        <w:trPr>
          <w:jc w:val="center"/>
        </w:trPr>
        <w:tc>
          <w:tcPr>
            <w:tcW w:w="4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center"/>
          </w:tcPr>
          <w:p w:rsidR="00EA0121" w:rsidRDefault="001D33C3">
            <w:pPr>
              <w:widowControl w:val="0"/>
              <w:jc w:val="center"/>
              <w:rPr>
                <w:rFonts w:ascii="Arial" w:eastAsia="Arial" w:hAnsi="Arial" w:cs="Arial"/>
                <w:sz w:val="12"/>
                <w:szCs w:val="12"/>
              </w:rPr>
            </w:pPr>
            <w:r>
              <w:rPr>
                <w:rFonts w:ascii="Arial" w:eastAsia="Arial" w:hAnsi="Arial" w:cs="Arial"/>
                <w:sz w:val="12"/>
                <w:szCs w:val="12"/>
              </w:rPr>
              <w:t>6</w:t>
            </w:r>
          </w:p>
        </w:tc>
        <w:tc>
          <w:tcPr>
            <w:tcW w:w="132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rPr>
                <w:rFonts w:ascii="Arial" w:eastAsia="Arial" w:hAnsi="Arial" w:cs="Arial"/>
                <w:sz w:val="12"/>
                <w:szCs w:val="12"/>
              </w:rPr>
            </w:pPr>
            <w:r>
              <w:rPr>
                <w:rFonts w:ascii="Arial" w:eastAsia="Arial" w:hAnsi="Arial" w:cs="Arial"/>
                <w:sz w:val="12"/>
                <w:szCs w:val="12"/>
              </w:rPr>
              <w:t>EC</w:t>
            </w:r>
          </w:p>
        </w:tc>
        <w:tc>
          <w:tcPr>
            <w:tcW w:w="218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rPr>
                <w:rFonts w:ascii="Arial" w:eastAsia="Arial" w:hAnsi="Arial" w:cs="Arial"/>
                <w:sz w:val="12"/>
                <w:szCs w:val="12"/>
              </w:rPr>
            </w:pPr>
            <w:r>
              <w:rPr>
                <w:rFonts w:ascii="Arial" w:eastAsia="Arial" w:hAnsi="Arial" w:cs="Arial"/>
                <w:sz w:val="12"/>
                <w:szCs w:val="12"/>
              </w:rPr>
              <w:t>Li et al (2018)</w:t>
            </w:r>
          </w:p>
        </w:tc>
        <w:tc>
          <w:tcPr>
            <w:tcW w:w="104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jc w:val="right"/>
              <w:rPr>
                <w:rFonts w:ascii="Arial" w:eastAsia="Arial" w:hAnsi="Arial" w:cs="Arial"/>
                <w:sz w:val="12"/>
                <w:szCs w:val="12"/>
              </w:rPr>
            </w:pPr>
            <w:r>
              <w:rPr>
                <w:rFonts w:ascii="Arial" w:eastAsia="Arial" w:hAnsi="Arial" w:cs="Arial"/>
                <w:sz w:val="12"/>
                <w:szCs w:val="12"/>
              </w:rPr>
              <w:t>4800</w:t>
            </w:r>
          </w:p>
        </w:tc>
        <w:tc>
          <w:tcPr>
            <w:tcW w:w="94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jc w:val="center"/>
              <w:rPr>
                <w:rFonts w:ascii="Arial" w:eastAsia="Arial" w:hAnsi="Arial" w:cs="Arial"/>
                <w:sz w:val="12"/>
                <w:szCs w:val="12"/>
              </w:rPr>
            </w:pPr>
            <w:r>
              <w:rPr>
                <w:rFonts w:ascii="Arial" w:eastAsia="Arial" w:hAnsi="Arial" w:cs="Arial"/>
                <w:sz w:val="12"/>
                <w:szCs w:val="12"/>
              </w:rPr>
              <w:t>3</w:t>
            </w:r>
          </w:p>
        </w:tc>
        <w:tc>
          <w:tcPr>
            <w:tcW w:w="98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jc w:val="right"/>
              <w:rPr>
                <w:rFonts w:ascii="Arial" w:eastAsia="Arial" w:hAnsi="Arial" w:cs="Arial"/>
                <w:sz w:val="12"/>
                <w:szCs w:val="12"/>
              </w:rPr>
            </w:pPr>
            <w:r>
              <w:rPr>
                <w:rFonts w:ascii="Arial" w:eastAsia="Arial" w:hAnsi="Arial" w:cs="Arial"/>
                <w:sz w:val="12"/>
                <w:szCs w:val="12"/>
              </w:rPr>
              <w:t>5/1/15</w:t>
            </w:r>
          </w:p>
        </w:tc>
        <w:tc>
          <w:tcPr>
            <w:tcW w:w="11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jc w:val="center"/>
              <w:rPr>
                <w:rFonts w:ascii="Arial" w:eastAsia="Arial" w:hAnsi="Arial" w:cs="Arial"/>
                <w:sz w:val="12"/>
                <w:szCs w:val="12"/>
              </w:rPr>
            </w:pPr>
            <w:r>
              <w:rPr>
                <w:rFonts w:ascii="Arial" w:eastAsia="Arial" w:hAnsi="Arial" w:cs="Arial"/>
                <w:sz w:val="12"/>
                <w:szCs w:val="12"/>
              </w:rPr>
              <w:t>3</w:t>
            </w:r>
          </w:p>
        </w:tc>
        <w:tc>
          <w:tcPr>
            <w:tcW w:w="2820" w:type="dxa"/>
            <w:tcMar>
              <w:top w:w="40" w:type="dxa"/>
              <w:left w:w="40" w:type="dxa"/>
              <w:bottom w:w="40" w:type="dxa"/>
              <w:right w:w="40" w:type="dxa"/>
            </w:tcMar>
            <w:vAlign w:val="bottom"/>
          </w:tcPr>
          <w:p w:rsidR="00EA0121" w:rsidRDefault="00EA0121">
            <w:pPr>
              <w:widowControl w:val="0"/>
              <w:spacing w:line="276" w:lineRule="auto"/>
              <w:rPr>
                <w:rFonts w:ascii="Arial" w:eastAsia="Arial" w:hAnsi="Arial" w:cs="Arial"/>
                <w:sz w:val="12"/>
                <w:szCs w:val="12"/>
              </w:rPr>
            </w:pPr>
          </w:p>
        </w:tc>
      </w:tr>
      <w:tr w:rsidR="00EA0121">
        <w:trPr>
          <w:jc w:val="center"/>
        </w:trPr>
        <w:tc>
          <w:tcPr>
            <w:tcW w:w="4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center"/>
          </w:tcPr>
          <w:p w:rsidR="00EA0121" w:rsidRDefault="001D33C3">
            <w:pPr>
              <w:widowControl w:val="0"/>
              <w:jc w:val="center"/>
              <w:rPr>
                <w:rFonts w:ascii="Arial" w:eastAsia="Arial" w:hAnsi="Arial" w:cs="Arial"/>
                <w:sz w:val="12"/>
                <w:szCs w:val="12"/>
              </w:rPr>
            </w:pPr>
            <w:r>
              <w:rPr>
                <w:rFonts w:ascii="Arial" w:eastAsia="Arial" w:hAnsi="Arial" w:cs="Arial"/>
                <w:sz w:val="12"/>
                <w:szCs w:val="12"/>
              </w:rPr>
              <w:t>7</w:t>
            </w:r>
          </w:p>
        </w:tc>
        <w:tc>
          <w:tcPr>
            <w:tcW w:w="132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rPr>
                <w:rFonts w:ascii="Arial" w:eastAsia="Arial" w:hAnsi="Arial" w:cs="Arial"/>
                <w:sz w:val="12"/>
                <w:szCs w:val="12"/>
              </w:rPr>
            </w:pPr>
            <w:r>
              <w:rPr>
                <w:rFonts w:ascii="Arial" w:eastAsia="Arial" w:hAnsi="Arial" w:cs="Arial"/>
                <w:sz w:val="12"/>
                <w:szCs w:val="12"/>
              </w:rPr>
              <w:t>EC</w:t>
            </w:r>
          </w:p>
        </w:tc>
        <w:tc>
          <w:tcPr>
            <w:tcW w:w="218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rPr>
                <w:rFonts w:ascii="Arial" w:eastAsia="Arial" w:hAnsi="Arial" w:cs="Arial"/>
                <w:sz w:val="12"/>
                <w:szCs w:val="12"/>
              </w:rPr>
            </w:pPr>
            <w:r>
              <w:rPr>
                <w:rFonts w:ascii="Arial" w:eastAsia="Arial" w:hAnsi="Arial" w:cs="Arial"/>
                <w:sz w:val="12"/>
                <w:szCs w:val="12"/>
              </w:rPr>
              <w:t>Venkataram et al (2016)</w:t>
            </w:r>
          </w:p>
        </w:tc>
        <w:tc>
          <w:tcPr>
            <w:tcW w:w="104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jc w:val="right"/>
              <w:rPr>
                <w:rFonts w:ascii="Arial" w:eastAsia="Arial" w:hAnsi="Arial" w:cs="Arial"/>
                <w:sz w:val="12"/>
                <w:szCs w:val="12"/>
              </w:rPr>
            </w:pPr>
            <w:r>
              <w:rPr>
                <w:rFonts w:ascii="Arial" w:eastAsia="Arial" w:hAnsi="Arial" w:cs="Arial"/>
                <w:sz w:val="12"/>
                <w:szCs w:val="12"/>
              </w:rPr>
              <w:t>4800</w:t>
            </w:r>
          </w:p>
        </w:tc>
        <w:tc>
          <w:tcPr>
            <w:tcW w:w="94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jc w:val="center"/>
              <w:rPr>
                <w:rFonts w:ascii="Arial" w:eastAsia="Arial" w:hAnsi="Arial" w:cs="Arial"/>
                <w:sz w:val="12"/>
                <w:szCs w:val="12"/>
              </w:rPr>
            </w:pPr>
            <w:r>
              <w:rPr>
                <w:rFonts w:ascii="Arial" w:eastAsia="Arial" w:hAnsi="Arial" w:cs="Arial"/>
                <w:sz w:val="12"/>
                <w:szCs w:val="12"/>
              </w:rPr>
              <w:t>2</w:t>
            </w:r>
          </w:p>
        </w:tc>
        <w:tc>
          <w:tcPr>
            <w:tcW w:w="98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jc w:val="right"/>
              <w:rPr>
                <w:rFonts w:ascii="Arial" w:eastAsia="Arial" w:hAnsi="Arial" w:cs="Arial"/>
                <w:sz w:val="12"/>
                <w:szCs w:val="12"/>
              </w:rPr>
            </w:pPr>
            <w:r>
              <w:rPr>
                <w:rFonts w:ascii="Arial" w:eastAsia="Arial" w:hAnsi="Arial" w:cs="Arial"/>
                <w:sz w:val="12"/>
                <w:szCs w:val="12"/>
              </w:rPr>
              <w:t>12/26/14</w:t>
            </w:r>
          </w:p>
        </w:tc>
        <w:tc>
          <w:tcPr>
            <w:tcW w:w="11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jc w:val="center"/>
              <w:rPr>
                <w:rFonts w:ascii="Arial" w:eastAsia="Arial" w:hAnsi="Arial" w:cs="Arial"/>
                <w:sz w:val="12"/>
                <w:szCs w:val="12"/>
              </w:rPr>
            </w:pPr>
            <w:r>
              <w:rPr>
                <w:rFonts w:ascii="Arial" w:eastAsia="Arial" w:hAnsi="Arial" w:cs="Arial"/>
                <w:sz w:val="12"/>
                <w:szCs w:val="12"/>
              </w:rPr>
              <w:t>3</w:t>
            </w:r>
          </w:p>
        </w:tc>
        <w:tc>
          <w:tcPr>
            <w:tcW w:w="2820" w:type="dxa"/>
            <w:tcMar>
              <w:top w:w="40" w:type="dxa"/>
              <w:left w:w="40" w:type="dxa"/>
              <w:bottom w:w="40" w:type="dxa"/>
              <w:right w:w="40" w:type="dxa"/>
            </w:tcMar>
            <w:vAlign w:val="bottom"/>
          </w:tcPr>
          <w:p w:rsidR="00EA0121" w:rsidRDefault="00EA0121">
            <w:pPr>
              <w:widowControl w:val="0"/>
              <w:spacing w:line="276" w:lineRule="auto"/>
              <w:rPr>
                <w:rFonts w:ascii="Arial" w:eastAsia="Arial" w:hAnsi="Arial" w:cs="Arial"/>
                <w:sz w:val="12"/>
                <w:szCs w:val="12"/>
              </w:rPr>
            </w:pPr>
          </w:p>
        </w:tc>
      </w:tr>
      <w:tr w:rsidR="00EA0121">
        <w:trPr>
          <w:jc w:val="center"/>
        </w:trPr>
        <w:tc>
          <w:tcPr>
            <w:tcW w:w="4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center"/>
          </w:tcPr>
          <w:p w:rsidR="00EA0121" w:rsidRDefault="001D33C3">
            <w:pPr>
              <w:widowControl w:val="0"/>
              <w:jc w:val="center"/>
              <w:rPr>
                <w:rFonts w:ascii="Arial" w:eastAsia="Arial" w:hAnsi="Arial" w:cs="Arial"/>
                <w:sz w:val="12"/>
                <w:szCs w:val="12"/>
              </w:rPr>
            </w:pPr>
            <w:r>
              <w:rPr>
                <w:rFonts w:ascii="Arial" w:eastAsia="Arial" w:hAnsi="Arial" w:cs="Arial"/>
                <w:sz w:val="12"/>
                <w:szCs w:val="12"/>
              </w:rPr>
              <w:t>8</w:t>
            </w:r>
          </w:p>
        </w:tc>
        <w:tc>
          <w:tcPr>
            <w:tcW w:w="132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rPr>
                <w:rFonts w:ascii="Arial" w:eastAsia="Arial" w:hAnsi="Arial" w:cs="Arial"/>
                <w:sz w:val="12"/>
                <w:szCs w:val="12"/>
              </w:rPr>
            </w:pPr>
            <w:r>
              <w:rPr>
                <w:rFonts w:ascii="Arial" w:eastAsia="Arial" w:hAnsi="Arial" w:cs="Arial"/>
                <w:sz w:val="12"/>
                <w:szCs w:val="12"/>
              </w:rPr>
              <w:t>EC</w:t>
            </w:r>
          </w:p>
        </w:tc>
        <w:tc>
          <w:tcPr>
            <w:tcW w:w="218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rPr>
                <w:rFonts w:ascii="Arial" w:eastAsia="Arial" w:hAnsi="Arial" w:cs="Arial"/>
                <w:sz w:val="12"/>
                <w:szCs w:val="12"/>
              </w:rPr>
            </w:pPr>
            <w:r>
              <w:rPr>
                <w:rFonts w:ascii="Arial" w:eastAsia="Arial" w:hAnsi="Arial" w:cs="Arial"/>
                <w:sz w:val="12"/>
                <w:szCs w:val="12"/>
              </w:rPr>
              <w:t>This study</w:t>
            </w:r>
          </w:p>
        </w:tc>
        <w:tc>
          <w:tcPr>
            <w:tcW w:w="104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jc w:val="right"/>
              <w:rPr>
                <w:rFonts w:ascii="Arial" w:eastAsia="Arial" w:hAnsi="Arial" w:cs="Arial"/>
                <w:sz w:val="12"/>
                <w:szCs w:val="12"/>
              </w:rPr>
            </w:pPr>
            <w:r>
              <w:rPr>
                <w:rFonts w:ascii="Arial" w:eastAsia="Arial" w:hAnsi="Arial" w:cs="Arial"/>
                <w:sz w:val="12"/>
                <w:szCs w:val="12"/>
              </w:rPr>
              <w:t>500</w:t>
            </w:r>
          </w:p>
        </w:tc>
        <w:tc>
          <w:tcPr>
            <w:tcW w:w="94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jc w:val="center"/>
              <w:rPr>
                <w:rFonts w:ascii="Arial" w:eastAsia="Arial" w:hAnsi="Arial" w:cs="Arial"/>
                <w:sz w:val="12"/>
                <w:szCs w:val="12"/>
              </w:rPr>
            </w:pPr>
            <w:r>
              <w:rPr>
                <w:rFonts w:ascii="Arial" w:eastAsia="Arial" w:hAnsi="Arial" w:cs="Arial"/>
                <w:sz w:val="12"/>
                <w:szCs w:val="12"/>
              </w:rPr>
              <w:t>9</w:t>
            </w:r>
          </w:p>
        </w:tc>
        <w:tc>
          <w:tcPr>
            <w:tcW w:w="98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jc w:val="right"/>
              <w:rPr>
                <w:rFonts w:ascii="Arial" w:eastAsia="Arial" w:hAnsi="Arial" w:cs="Arial"/>
                <w:sz w:val="12"/>
                <w:szCs w:val="12"/>
              </w:rPr>
            </w:pPr>
            <w:r>
              <w:rPr>
                <w:rFonts w:ascii="Arial" w:eastAsia="Arial" w:hAnsi="Arial" w:cs="Arial"/>
                <w:sz w:val="12"/>
                <w:szCs w:val="12"/>
              </w:rPr>
              <w:t>12/10/17</w:t>
            </w:r>
          </w:p>
        </w:tc>
        <w:tc>
          <w:tcPr>
            <w:tcW w:w="11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jc w:val="center"/>
              <w:rPr>
                <w:rFonts w:ascii="Arial" w:eastAsia="Arial" w:hAnsi="Arial" w:cs="Arial"/>
                <w:sz w:val="12"/>
                <w:szCs w:val="12"/>
              </w:rPr>
            </w:pPr>
            <w:r>
              <w:rPr>
                <w:rFonts w:ascii="Arial" w:eastAsia="Arial" w:hAnsi="Arial" w:cs="Arial"/>
                <w:sz w:val="12"/>
                <w:szCs w:val="12"/>
              </w:rPr>
              <w:t>4</w:t>
            </w:r>
          </w:p>
        </w:tc>
        <w:tc>
          <w:tcPr>
            <w:tcW w:w="2820" w:type="dxa"/>
            <w:tcMar>
              <w:top w:w="40" w:type="dxa"/>
              <w:left w:w="40" w:type="dxa"/>
              <w:bottom w:w="40" w:type="dxa"/>
              <w:right w:w="40" w:type="dxa"/>
            </w:tcMar>
            <w:vAlign w:val="bottom"/>
          </w:tcPr>
          <w:p w:rsidR="00EA0121" w:rsidRDefault="00EA0121">
            <w:pPr>
              <w:widowControl w:val="0"/>
              <w:spacing w:line="276" w:lineRule="auto"/>
              <w:rPr>
                <w:rFonts w:ascii="Arial" w:eastAsia="Arial" w:hAnsi="Arial" w:cs="Arial"/>
                <w:sz w:val="12"/>
                <w:szCs w:val="12"/>
              </w:rPr>
            </w:pPr>
          </w:p>
        </w:tc>
      </w:tr>
      <w:tr w:rsidR="00EA0121">
        <w:trPr>
          <w:jc w:val="center"/>
        </w:trPr>
        <w:tc>
          <w:tcPr>
            <w:tcW w:w="4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center"/>
          </w:tcPr>
          <w:p w:rsidR="00EA0121" w:rsidRDefault="001D33C3">
            <w:pPr>
              <w:widowControl w:val="0"/>
              <w:jc w:val="center"/>
              <w:rPr>
                <w:rFonts w:ascii="Arial" w:eastAsia="Arial" w:hAnsi="Arial" w:cs="Arial"/>
                <w:sz w:val="12"/>
                <w:szCs w:val="12"/>
              </w:rPr>
            </w:pPr>
            <w:r>
              <w:rPr>
                <w:rFonts w:ascii="Arial" w:eastAsia="Arial" w:hAnsi="Arial" w:cs="Arial"/>
                <w:sz w:val="12"/>
                <w:szCs w:val="12"/>
              </w:rPr>
              <w:t>9</w:t>
            </w:r>
          </w:p>
        </w:tc>
        <w:tc>
          <w:tcPr>
            <w:tcW w:w="132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rPr>
                <w:rFonts w:ascii="Arial" w:eastAsia="Arial" w:hAnsi="Arial" w:cs="Arial"/>
                <w:sz w:val="12"/>
                <w:szCs w:val="12"/>
              </w:rPr>
            </w:pPr>
            <w:r>
              <w:rPr>
                <w:rFonts w:ascii="Arial" w:eastAsia="Arial" w:hAnsi="Arial" w:cs="Arial"/>
                <w:sz w:val="12"/>
                <w:szCs w:val="12"/>
              </w:rPr>
              <w:t>EC</w:t>
            </w:r>
          </w:p>
        </w:tc>
        <w:tc>
          <w:tcPr>
            <w:tcW w:w="218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rPr>
                <w:rFonts w:ascii="Arial" w:eastAsia="Arial" w:hAnsi="Arial" w:cs="Arial"/>
                <w:sz w:val="12"/>
                <w:szCs w:val="12"/>
              </w:rPr>
            </w:pPr>
            <w:r>
              <w:rPr>
                <w:rFonts w:ascii="Arial" w:eastAsia="Arial" w:hAnsi="Arial" w:cs="Arial"/>
                <w:color w:val="9900FF"/>
                <w:sz w:val="12"/>
                <w:szCs w:val="12"/>
              </w:rPr>
              <w:t>This study</w:t>
            </w:r>
          </w:p>
        </w:tc>
        <w:tc>
          <w:tcPr>
            <w:tcW w:w="104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jc w:val="right"/>
              <w:rPr>
                <w:rFonts w:ascii="Arial" w:eastAsia="Arial" w:hAnsi="Arial" w:cs="Arial"/>
                <w:sz w:val="12"/>
                <w:szCs w:val="12"/>
              </w:rPr>
            </w:pPr>
            <w:r>
              <w:rPr>
                <w:rFonts w:ascii="Arial" w:eastAsia="Arial" w:hAnsi="Arial" w:cs="Arial"/>
                <w:sz w:val="12"/>
                <w:szCs w:val="12"/>
              </w:rPr>
              <w:t>500</w:t>
            </w:r>
          </w:p>
        </w:tc>
        <w:tc>
          <w:tcPr>
            <w:tcW w:w="94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jc w:val="center"/>
              <w:rPr>
                <w:rFonts w:ascii="Arial" w:eastAsia="Arial" w:hAnsi="Arial" w:cs="Arial"/>
                <w:sz w:val="12"/>
                <w:szCs w:val="12"/>
              </w:rPr>
            </w:pPr>
            <w:r>
              <w:rPr>
                <w:rFonts w:ascii="Arial" w:eastAsia="Arial" w:hAnsi="Arial" w:cs="Arial"/>
                <w:sz w:val="12"/>
                <w:szCs w:val="12"/>
              </w:rPr>
              <w:t>5</w:t>
            </w:r>
          </w:p>
        </w:tc>
        <w:tc>
          <w:tcPr>
            <w:tcW w:w="98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jc w:val="right"/>
              <w:rPr>
                <w:rFonts w:ascii="Arial" w:eastAsia="Arial" w:hAnsi="Arial" w:cs="Arial"/>
                <w:sz w:val="12"/>
                <w:szCs w:val="12"/>
              </w:rPr>
            </w:pPr>
            <w:r>
              <w:rPr>
                <w:rFonts w:ascii="Arial" w:eastAsia="Arial" w:hAnsi="Arial" w:cs="Arial"/>
                <w:sz w:val="12"/>
                <w:szCs w:val="12"/>
              </w:rPr>
              <w:t>8/17/15</w:t>
            </w:r>
          </w:p>
        </w:tc>
        <w:tc>
          <w:tcPr>
            <w:tcW w:w="11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jc w:val="center"/>
              <w:rPr>
                <w:rFonts w:ascii="Arial" w:eastAsia="Arial" w:hAnsi="Arial" w:cs="Arial"/>
                <w:sz w:val="12"/>
                <w:szCs w:val="12"/>
              </w:rPr>
            </w:pPr>
            <w:r>
              <w:rPr>
                <w:rFonts w:ascii="Arial" w:eastAsia="Arial" w:hAnsi="Arial" w:cs="Arial"/>
                <w:sz w:val="12"/>
                <w:szCs w:val="12"/>
              </w:rPr>
              <w:t>3</w:t>
            </w:r>
          </w:p>
        </w:tc>
        <w:tc>
          <w:tcPr>
            <w:tcW w:w="2820" w:type="dxa"/>
            <w:tcMar>
              <w:top w:w="40" w:type="dxa"/>
              <w:left w:w="40" w:type="dxa"/>
              <w:bottom w:w="40" w:type="dxa"/>
              <w:right w:w="40" w:type="dxa"/>
            </w:tcMar>
            <w:vAlign w:val="bottom"/>
          </w:tcPr>
          <w:p w:rsidR="00EA0121" w:rsidRDefault="00EA0121">
            <w:pPr>
              <w:widowControl w:val="0"/>
              <w:spacing w:line="276" w:lineRule="auto"/>
              <w:rPr>
                <w:rFonts w:ascii="Arial" w:eastAsia="Arial" w:hAnsi="Arial" w:cs="Arial"/>
                <w:sz w:val="12"/>
                <w:szCs w:val="12"/>
              </w:rPr>
            </w:pPr>
          </w:p>
        </w:tc>
      </w:tr>
      <w:tr w:rsidR="00EA0121">
        <w:trPr>
          <w:jc w:val="center"/>
        </w:trPr>
        <w:tc>
          <w:tcPr>
            <w:tcW w:w="4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center"/>
          </w:tcPr>
          <w:p w:rsidR="00EA0121" w:rsidRDefault="001D33C3">
            <w:pPr>
              <w:widowControl w:val="0"/>
              <w:jc w:val="center"/>
              <w:rPr>
                <w:rFonts w:ascii="Arial" w:eastAsia="Arial" w:hAnsi="Arial" w:cs="Arial"/>
                <w:sz w:val="12"/>
                <w:szCs w:val="12"/>
              </w:rPr>
            </w:pPr>
            <w:r>
              <w:rPr>
                <w:rFonts w:ascii="Arial" w:eastAsia="Arial" w:hAnsi="Arial" w:cs="Arial"/>
                <w:sz w:val="12"/>
                <w:szCs w:val="12"/>
              </w:rPr>
              <w:t>10</w:t>
            </w:r>
          </w:p>
        </w:tc>
        <w:tc>
          <w:tcPr>
            <w:tcW w:w="132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rPr>
                <w:rFonts w:ascii="Arial" w:eastAsia="Arial" w:hAnsi="Arial" w:cs="Arial"/>
                <w:sz w:val="12"/>
                <w:szCs w:val="12"/>
              </w:rPr>
            </w:pPr>
            <w:r>
              <w:rPr>
                <w:rFonts w:ascii="Arial" w:eastAsia="Arial" w:hAnsi="Arial" w:cs="Arial"/>
                <w:sz w:val="12"/>
                <w:szCs w:val="12"/>
              </w:rPr>
              <w:t>1.4% Gluc</w:t>
            </w:r>
          </w:p>
        </w:tc>
        <w:tc>
          <w:tcPr>
            <w:tcW w:w="218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rPr>
                <w:rFonts w:ascii="Arial" w:eastAsia="Arial" w:hAnsi="Arial" w:cs="Arial"/>
                <w:sz w:val="12"/>
                <w:szCs w:val="12"/>
              </w:rPr>
            </w:pPr>
            <w:r>
              <w:rPr>
                <w:rFonts w:ascii="Arial" w:eastAsia="Arial" w:hAnsi="Arial" w:cs="Arial"/>
                <w:sz w:val="12"/>
                <w:szCs w:val="12"/>
              </w:rPr>
              <w:t>This study</w:t>
            </w:r>
          </w:p>
        </w:tc>
        <w:tc>
          <w:tcPr>
            <w:tcW w:w="104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jc w:val="right"/>
              <w:rPr>
                <w:rFonts w:ascii="Arial" w:eastAsia="Arial" w:hAnsi="Arial" w:cs="Arial"/>
                <w:sz w:val="12"/>
                <w:szCs w:val="12"/>
              </w:rPr>
            </w:pPr>
            <w:r>
              <w:rPr>
                <w:rFonts w:ascii="Arial" w:eastAsia="Arial" w:hAnsi="Arial" w:cs="Arial"/>
                <w:sz w:val="12"/>
                <w:szCs w:val="12"/>
              </w:rPr>
              <w:t>500</w:t>
            </w:r>
          </w:p>
        </w:tc>
        <w:tc>
          <w:tcPr>
            <w:tcW w:w="94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jc w:val="center"/>
              <w:rPr>
                <w:rFonts w:ascii="Arial" w:eastAsia="Arial" w:hAnsi="Arial" w:cs="Arial"/>
                <w:sz w:val="12"/>
                <w:szCs w:val="12"/>
              </w:rPr>
            </w:pPr>
            <w:r>
              <w:rPr>
                <w:rFonts w:ascii="Arial" w:eastAsia="Arial" w:hAnsi="Arial" w:cs="Arial"/>
                <w:sz w:val="12"/>
                <w:szCs w:val="12"/>
              </w:rPr>
              <w:t>9</w:t>
            </w:r>
          </w:p>
        </w:tc>
        <w:tc>
          <w:tcPr>
            <w:tcW w:w="98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jc w:val="right"/>
              <w:rPr>
                <w:rFonts w:ascii="Arial" w:eastAsia="Arial" w:hAnsi="Arial" w:cs="Arial"/>
                <w:sz w:val="12"/>
                <w:szCs w:val="12"/>
              </w:rPr>
            </w:pPr>
            <w:r>
              <w:rPr>
                <w:rFonts w:ascii="Arial" w:eastAsia="Arial" w:hAnsi="Arial" w:cs="Arial"/>
                <w:sz w:val="12"/>
                <w:szCs w:val="12"/>
              </w:rPr>
              <w:t>12/10/17</w:t>
            </w:r>
          </w:p>
        </w:tc>
        <w:tc>
          <w:tcPr>
            <w:tcW w:w="11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jc w:val="center"/>
              <w:rPr>
                <w:rFonts w:ascii="Arial" w:eastAsia="Arial" w:hAnsi="Arial" w:cs="Arial"/>
                <w:sz w:val="12"/>
                <w:szCs w:val="12"/>
              </w:rPr>
            </w:pPr>
            <w:r>
              <w:rPr>
                <w:rFonts w:ascii="Arial" w:eastAsia="Arial" w:hAnsi="Arial" w:cs="Arial"/>
                <w:sz w:val="12"/>
                <w:szCs w:val="12"/>
              </w:rPr>
              <w:t>2</w:t>
            </w:r>
          </w:p>
        </w:tc>
        <w:tc>
          <w:tcPr>
            <w:tcW w:w="2820" w:type="dxa"/>
            <w:tcBorders>
              <w:right w:val="single" w:sz="6" w:space="0" w:color="000000"/>
            </w:tcBorders>
            <w:tcMar>
              <w:top w:w="40" w:type="dxa"/>
              <w:left w:w="40" w:type="dxa"/>
              <w:bottom w:w="40" w:type="dxa"/>
              <w:right w:w="40" w:type="dxa"/>
            </w:tcMar>
            <w:vAlign w:val="bottom"/>
          </w:tcPr>
          <w:p w:rsidR="00EA0121" w:rsidRDefault="001D33C3">
            <w:pPr>
              <w:widowControl w:val="0"/>
              <w:spacing w:line="276" w:lineRule="auto"/>
              <w:rPr>
                <w:rFonts w:ascii="Arial" w:eastAsia="Arial" w:hAnsi="Arial" w:cs="Arial"/>
                <w:sz w:val="12"/>
                <w:szCs w:val="12"/>
              </w:rPr>
            </w:pPr>
            <w:r>
              <w:rPr>
                <w:rFonts w:ascii="Arial" w:eastAsia="Arial" w:hAnsi="Arial" w:cs="Arial"/>
                <w:sz w:val="12"/>
                <w:szCs w:val="12"/>
              </w:rPr>
              <w:t>1.4% glucose concentration</w:t>
            </w:r>
          </w:p>
        </w:tc>
      </w:tr>
      <w:tr w:rsidR="00EA0121">
        <w:trPr>
          <w:jc w:val="center"/>
        </w:trPr>
        <w:tc>
          <w:tcPr>
            <w:tcW w:w="4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center"/>
          </w:tcPr>
          <w:p w:rsidR="00EA0121" w:rsidRDefault="001D33C3">
            <w:pPr>
              <w:widowControl w:val="0"/>
              <w:jc w:val="center"/>
              <w:rPr>
                <w:rFonts w:ascii="Arial" w:eastAsia="Arial" w:hAnsi="Arial" w:cs="Arial"/>
                <w:sz w:val="12"/>
                <w:szCs w:val="12"/>
              </w:rPr>
            </w:pPr>
            <w:r>
              <w:rPr>
                <w:rFonts w:ascii="Arial" w:eastAsia="Arial" w:hAnsi="Arial" w:cs="Arial"/>
                <w:sz w:val="12"/>
                <w:szCs w:val="12"/>
              </w:rPr>
              <w:t>11</w:t>
            </w:r>
          </w:p>
        </w:tc>
        <w:tc>
          <w:tcPr>
            <w:tcW w:w="132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rPr>
                <w:rFonts w:ascii="Arial" w:eastAsia="Arial" w:hAnsi="Arial" w:cs="Arial"/>
                <w:sz w:val="12"/>
                <w:szCs w:val="12"/>
              </w:rPr>
            </w:pPr>
            <w:r>
              <w:rPr>
                <w:rFonts w:ascii="Arial" w:eastAsia="Arial" w:hAnsi="Arial" w:cs="Arial"/>
                <w:sz w:val="12"/>
                <w:szCs w:val="12"/>
              </w:rPr>
              <w:t>12hr Ferm</w:t>
            </w:r>
          </w:p>
        </w:tc>
        <w:tc>
          <w:tcPr>
            <w:tcW w:w="218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rPr>
                <w:rFonts w:ascii="Arial" w:eastAsia="Arial" w:hAnsi="Arial" w:cs="Arial"/>
                <w:sz w:val="12"/>
                <w:szCs w:val="12"/>
              </w:rPr>
            </w:pPr>
            <w:r>
              <w:rPr>
                <w:rFonts w:ascii="Arial" w:eastAsia="Arial" w:hAnsi="Arial" w:cs="Arial"/>
                <w:sz w:val="12"/>
                <w:szCs w:val="12"/>
              </w:rPr>
              <w:t>Li et al (2018)</w:t>
            </w:r>
          </w:p>
        </w:tc>
        <w:tc>
          <w:tcPr>
            <w:tcW w:w="104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jc w:val="right"/>
              <w:rPr>
                <w:rFonts w:ascii="Arial" w:eastAsia="Arial" w:hAnsi="Arial" w:cs="Arial"/>
                <w:sz w:val="12"/>
                <w:szCs w:val="12"/>
              </w:rPr>
            </w:pPr>
            <w:r>
              <w:rPr>
                <w:rFonts w:ascii="Arial" w:eastAsia="Arial" w:hAnsi="Arial" w:cs="Arial"/>
                <w:sz w:val="12"/>
                <w:szCs w:val="12"/>
              </w:rPr>
              <w:t>4800</w:t>
            </w:r>
          </w:p>
        </w:tc>
        <w:tc>
          <w:tcPr>
            <w:tcW w:w="94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jc w:val="center"/>
              <w:rPr>
                <w:rFonts w:ascii="Arial" w:eastAsia="Arial" w:hAnsi="Arial" w:cs="Arial"/>
                <w:sz w:val="12"/>
                <w:szCs w:val="12"/>
              </w:rPr>
            </w:pPr>
            <w:r>
              <w:rPr>
                <w:rFonts w:ascii="Arial" w:eastAsia="Arial" w:hAnsi="Arial" w:cs="Arial"/>
                <w:sz w:val="12"/>
                <w:szCs w:val="12"/>
              </w:rPr>
              <w:t>3</w:t>
            </w:r>
          </w:p>
        </w:tc>
        <w:tc>
          <w:tcPr>
            <w:tcW w:w="98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jc w:val="right"/>
              <w:rPr>
                <w:rFonts w:ascii="Arial" w:eastAsia="Arial" w:hAnsi="Arial" w:cs="Arial"/>
                <w:sz w:val="12"/>
                <w:szCs w:val="12"/>
              </w:rPr>
            </w:pPr>
            <w:r>
              <w:rPr>
                <w:rFonts w:ascii="Arial" w:eastAsia="Arial" w:hAnsi="Arial" w:cs="Arial"/>
                <w:sz w:val="12"/>
                <w:szCs w:val="12"/>
              </w:rPr>
              <w:t>5/1/15</w:t>
            </w:r>
          </w:p>
        </w:tc>
        <w:tc>
          <w:tcPr>
            <w:tcW w:w="11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jc w:val="center"/>
              <w:rPr>
                <w:rFonts w:ascii="Arial" w:eastAsia="Arial" w:hAnsi="Arial" w:cs="Arial"/>
                <w:sz w:val="12"/>
                <w:szCs w:val="12"/>
              </w:rPr>
            </w:pPr>
            <w:r>
              <w:rPr>
                <w:rFonts w:ascii="Arial" w:eastAsia="Arial" w:hAnsi="Arial" w:cs="Arial"/>
                <w:sz w:val="12"/>
                <w:szCs w:val="12"/>
              </w:rPr>
              <w:t>3</w:t>
            </w:r>
          </w:p>
        </w:tc>
        <w:tc>
          <w:tcPr>
            <w:tcW w:w="2820" w:type="dxa"/>
            <w:tcBorders>
              <w:right w:val="single" w:sz="6" w:space="0" w:color="000000"/>
            </w:tcBorders>
            <w:tcMar>
              <w:top w:w="40" w:type="dxa"/>
              <w:left w:w="40" w:type="dxa"/>
              <w:bottom w:w="40" w:type="dxa"/>
              <w:right w:w="40" w:type="dxa"/>
            </w:tcMar>
            <w:vAlign w:val="bottom"/>
          </w:tcPr>
          <w:p w:rsidR="00EA0121" w:rsidRDefault="001D33C3">
            <w:pPr>
              <w:widowControl w:val="0"/>
              <w:spacing w:line="276" w:lineRule="auto"/>
              <w:rPr>
                <w:rFonts w:ascii="Arial" w:eastAsia="Arial" w:hAnsi="Arial" w:cs="Arial"/>
                <w:sz w:val="12"/>
                <w:szCs w:val="12"/>
              </w:rPr>
            </w:pPr>
            <w:r>
              <w:rPr>
                <w:rFonts w:ascii="Arial" w:eastAsia="Arial" w:hAnsi="Arial" w:cs="Arial"/>
                <w:sz w:val="12"/>
                <w:szCs w:val="12"/>
              </w:rPr>
              <w:t>44 hours of growth, 2*10^8 cells transferred, resulting in ~12 hours of fermentation phase</w:t>
            </w:r>
          </w:p>
        </w:tc>
      </w:tr>
      <w:tr w:rsidR="00EA0121">
        <w:trPr>
          <w:jc w:val="center"/>
        </w:trPr>
        <w:tc>
          <w:tcPr>
            <w:tcW w:w="4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center"/>
          </w:tcPr>
          <w:p w:rsidR="00EA0121" w:rsidRDefault="001D33C3">
            <w:pPr>
              <w:widowControl w:val="0"/>
              <w:jc w:val="center"/>
              <w:rPr>
                <w:rFonts w:ascii="Arial" w:eastAsia="Arial" w:hAnsi="Arial" w:cs="Arial"/>
                <w:sz w:val="12"/>
                <w:szCs w:val="12"/>
              </w:rPr>
            </w:pPr>
            <w:r>
              <w:rPr>
                <w:rFonts w:ascii="Arial" w:eastAsia="Arial" w:hAnsi="Arial" w:cs="Arial"/>
                <w:sz w:val="12"/>
                <w:szCs w:val="12"/>
              </w:rPr>
              <w:t>12</w:t>
            </w:r>
          </w:p>
        </w:tc>
        <w:tc>
          <w:tcPr>
            <w:tcW w:w="132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rPr>
                <w:rFonts w:ascii="Arial" w:eastAsia="Arial" w:hAnsi="Arial" w:cs="Arial"/>
                <w:sz w:val="12"/>
                <w:szCs w:val="12"/>
              </w:rPr>
            </w:pPr>
            <w:r>
              <w:rPr>
                <w:rFonts w:ascii="Arial" w:eastAsia="Arial" w:hAnsi="Arial" w:cs="Arial"/>
                <w:sz w:val="12"/>
                <w:szCs w:val="12"/>
              </w:rPr>
              <w:t>1% Gly</w:t>
            </w:r>
          </w:p>
        </w:tc>
        <w:tc>
          <w:tcPr>
            <w:tcW w:w="218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rPr>
                <w:rFonts w:ascii="Arial" w:eastAsia="Arial" w:hAnsi="Arial" w:cs="Arial"/>
                <w:sz w:val="12"/>
                <w:szCs w:val="12"/>
              </w:rPr>
            </w:pPr>
            <w:r>
              <w:rPr>
                <w:rFonts w:ascii="Arial" w:eastAsia="Arial" w:hAnsi="Arial" w:cs="Arial"/>
                <w:sz w:val="12"/>
                <w:szCs w:val="12"/>
              </w:rPr>
              <w:t>This study</w:t>
            </w:r>
          </w:p>
        </w:tc>
        <w:tc>
          <w:tcPr>
            <w:tcW w:w="104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jc w:val="right"/>
              <w:rPr>
                <w:rFonts w:ascii="Arial" w:eastAsia="Arial" w:hAnsi="Arial" w:cs="Arial"/>
                <w:sz w:val="12"/>
                <w:szCs w:val="12"/>
              </w:rPr>
            </w:pPr>
            <w:r>
              <w:rPr>
                <w:rFonts w:ascii="Arial" w:eastAsia="Arial" w:hAnsi="Arial" w:cs="Arial"/>
                <w:sz w:val="12"/>
                <w:szCs w:val="12"/>
              </w:rPr>
              <w:t>500</w:t>
            </w:r>
          </w:p>
        </w:tc>
        <w:tc>
          <w:tcPr>
            <w:tcW w:w="94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jc w:val="center"/>
              <w:rPr>
                <w:rFonts w:ascii="Arial" w:eastAsia="Arial" w:hAnsi="Arial" w:cs="Arial"/>
                <w:sz w:val="12"/>
                <w:szCs w:val="12"/>
              </w:rPr>
            </w:pPr>
            <w:r>
              <w:rPr>
                <w:rFonts w:ascii="Arial" w:eastAsia="Arial" w:hAnsi="Arial" w:cs="Arial"/>
                <w:sz w:val="12"/>
                <w:szCs w:val="12"/>
              </w:rPr>
              <w:t>9</w:t>
            </w:r>
          </w:p>
        </w:tc>
        <w:tc>
          <w:tcPr>
            <w:tcW w:w="98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jc w:val="right"/>
              <w:rPr>
                <w:rFonts w:ascii="Arial" w:eastAsia="Arial" w:hAnsi="Arial" w:cs="Arial"/>
                <w:sz w:val="12"/>
                <w:szCs w:val="12"/>
              </w:rPr>
            </w:pPr>
            <w:r>
              <w:rPr>
                <w:rFonts w:ascii="Arial" w:eastAsia="Arial" w:hAnsi="Arial" w:cs="Arial"/>
                <w:sz w:val="12"/>
                <w:szCs w:val="12"/>
              </w:rPr>
              <w:t>12/10/17</w:t>
            </w:r>
          </w:p>
        </w:tc>
        <w:tc>
          <w:tcPr>
            <w:tcW w:w="11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jc w:val="center"/>
              <w:rPr>
                <w:rFonts w:ascii="Arial" w:eastAsia="Arial" w:hAnsi="Arial" w:cs="Arial"/>
                <w:sz w:val="12"/>
                <w:szCs w:val="12"/>
              </w:rPr>
            </w:pPr>
            <w:r>
              <w:rPr>
                <w:rFonts w:ascii="Arial" w:eastAsia="Arial" w:hAnsi="Arial" w:cs="Arial"/>
                <w:sz w:val="12"/>
                <w:szCs w:val="12"/>
              </w:rPr>
              <w:t>2</w:t>
            </w:r>
          </w:p>
        </w:tc>
        <w:tc>
          <w:tcPr>
            <w:tcW w:w="2820" w:type="dxa"/>
            <w:tcBorders>
              <w:right w:val="single" w:sz="6" w:space="0" w:color="000000"/>
            </w:tcBorders>
            <w:tcMar>
              <w:top w:w="40" w:type="dxa"/>
              <w:left w:w="40" w:type="dxa"/>
              <w:bottom w:w="40" w:type="dxa"/>
              <w:right w:w="40" w:type="dxa"/>
            </w:tcMar>
            <w:vAlign w:val="bottom"/>
          </w:tcPr>
          <w:p w:rsidR="00EA0121" w:rsidRDefault="001D33C3">
            <w:pPr>
              <w:widowControl w:val="0"/>
              <w:spacing w:line="276" w:lineRule="auto"/>
              <w:rPr>
                <w:rFonts w:ascii="Arial" w:eastAsia="Arial" w:hAnsi="Arial" w:cs="Arial"/>
                <w:sz w:val="12"/>
                <w:szCs w:val="12"/>
              </w:rPr>
            </w:pPr>
            <w:r>
              <w:rPr>
                <w:rFonts w:ascii="Arial" w:eastAsia="Arial" w:hAnsi="Arial" w:cs="Arial"/>
                <w:sz w:val="12"/>
                <w:szCs w:val="12"/>
              </w:rPr>
              <w:t>Added 1% glycerol0</w:t>
            </w:r>
          </w:p>
        </w:tc>
      </w:tr>
      <w:tr w:rsidR="00EA0121">
        <w:trPr>
          <w:jc w:val="center"/>
        </w:trPr>
        <w:tc>
          <w:tcPr>
            <w:tcW w:w="4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center"/>
          </w:tcPr>
          <w:p w:rsidR="00EA0121" w:rsidRDefault="001D33C3">
            <w:pPr>
              <w:widowControl w:val="0"/>
              <w:jc w:val="center"/>
              <w:rPr>
                <w:rFonts w:ascii="Arial" w:eastAsia="Arial" w:hAnsi="Arial" w:cs="Arial"/>
                <w:sz w:val="12"/>
                <w:szCs w:val="12"/>
              </w:rPr>
            </w:pPr>
            <w:r>
              <w:rPr>
                <w:rFonts w:ascii="Arial" w:eastAsia="Arial" w:hAnsi="Arial" w:cs="Arial"/>
                <w:sz w:val="12"/>
                <w:szCs w:val="12"/>
              </w:rPr>
              <w:t>13</w:t>
            </w:r>
          </w:p>
        </w:tc>
        <w:tc>
          <w:tcPr>
            <w:tcW w:w="132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rPr>
                <w:rFonts w:ascii="Arial" w:eastAsia="Arial" w:hAnsi="Arial" w:cs="Arial"/>
                <w:sz w:val="12"/>
                <w:szCs w:val="12"/>
              </w:rPr>
            </w:pPr>
            <w:r>
              <w:rPr>
                <w:rFonts w:ascii="Arial" w:eastAsia="Arial" w:hAnsi="Arial" w:cs="Arial"/>
                <w:sz w:val="12"/>
                <w:szCs w:val="12"/>
              </w:rPr>
              <w:t>1.8% Gluc</w:t>
            </w:r>
          </w:p>
        </w:tc>
        <w:tc>
          <w:tcPr>
            <w:tcW w:w="218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rPr>
                <w:rFonts w:ascii="Arial" w:eastAsia="Arial" w:hAnsi="Arial" w:cs="Arial"/>
                <w:sz w:val="12"/>
                <w:szCs w:val="12"/>
              </w:rPr>
            </w:pPr>
            <w:r>
              <w:rPr>
                <w:rFonts w:ascii="Arial" w:eastAsia="Arial" w:hAnsi="Arial" w:cs="Arial"/>
                <w:sz w:val="12"/>
                <w:szCs w:val="12"/>
              </w:rPr>
              <w:t>This study</w:t>
            </w:r>
          </w:p>
        </w:tc>
        <w:tc>
          <w:tcPr>
            <w:tcW w:w="104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jc w:val="right"/>
              <w:rPr>
                <w:rFonts w:ascii="Arial" w:eastAsia="Arial" w:hAnsi="Arial" w:cs="Arial"/>
                <w:sz w:val="12"/>
                <w:szCs w:val="12"/>
              </w:rPr>
            </w:pPr>
            <w:r>
              <w:rPr>
                <w:rFonts w:ascii="Arial" w:eastAsia="Arial" w:hAnsi="Arial" w:cs="Arial"/>
                <w:sz w:val="12"/>
                <w:szCs w:val="12"/>
              </w:rPr>
              <w:t>500</w:t>
            </w:r>
          </w:p>
        </w:tc>
        <w:tc>
          <w:tcPr>
            <w:tcW w:w="94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jc w:val="center"/>
              <w:rPr>
                <w:rFonts w:ascii="Arial" w:eastAsia="Arial" w:hAnsi="Arial" w:cs="Arial"/>
                <w:sz w:val="12"/>
                <w:szCs w:val="12"/>
              </w:rPr>
            </w:pPr>
            <w:r>
              <w:rPr>
                <w:rFonts w:ascii="Arial" w:eastAsia="Arial" w:hAnsi="Arial" w:cs="Arial"/>
                <w:sz w:val="12"/>
                <w:szCs w:val="12"/>
              </w:rPr>
              <w:t>9</w:t>
            </w:r>
          </w:p>
        </w:tc>
        <w:tc>
          <w:tcPr>
            <w:tcW w:w="98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jc w:val="right"/>
              <w:rPr>
                <w:rFonts w:ascii="Arial" w:eastAsia="Arial" w:hAnsi="Arial" w:cs="Arial"/>
                <w:sz w:val="12"/>
                <w:szCs w:val="12"/>
              </w:rPr>
            </w:pPr>
            <w:r>
              <w:rPr>
                <w:rFonts w:ascii="Arial" w:eastAsia="Arial" w:hAnsi="Arial" w:cs="Arial"/>
                <w:sz w:val="12"/>
                <w:szCs w:val="12"/>
              </w:rPr>
              <w:t>12/10/17</w:t>
            </w:r>
          </w:p>
        </w:tc>
        <w:tc>
          <w:tcPr>
            <w:tcW w:w="11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jc w:val="center"/>
              <w:rPr>
                <w:rFonts w:ascii="Arial" w:eastAsia="Arial" w:hAnsi="Arial" w:cs="Arial"/>
                <w:sz w:val="12"/>
                <w:szCs w:val="12"/>
              </w:rPr>
            </w:pPr>
            <w:r>
              <w:rPr>
                <w:rFonts w:ascii="Arial" w:eastAsia="Arial" w:hAnsi="Arial" w:cs="Arial"/>
                <w:sz w:val="12"/>
                <w:szCs w:val="12"/>
              </w:rPr>
              <w:t>2</w:t>
            </w:r>
          </w:p>
        </w:tc>
        <w:tc>
          <w:tcPr>
            <w:tcW w:w="2820" w:type="dxa"/>
            <w:tcBorders>
              <w:right w:val="single" w:sz="6" w:space="0" w:color="000000"/>
            </w:tcBorders>
            <w:tcMar>
              <w:top w:w="40" w:type="dxa"/>
              <w:left w:w="40" w:type="dxa"/>
              <w:bottom w:w="40" w:type="dxa"/>
              <w:right w:w="40" w:type="dxa"/>
            </w:tcMar>
            <w:vAlign w:val="bottom"/>
          </w:tcPr>
          <w:p w:rsidR="00EA0121" w:rsidRDefault="001D33C3">
            <w:pPr>
              <w:widowControl w:val="0"/>
              <w:spacing w:line="276" w:lineRule="auto"/>
              <w:rPr>
                <w:rFonts w:ascii="Arial" w:eastAsia="Arial" w:hAnsi="Arial" w:cs="Arial"/>
                <w:sz w:val="12"/>
                <w:szCs w:val="12"/>
              </w:rPr>
            </w:pPr>
            <w:r>
              <w:rPr>
                <w:rFonts w:ascii="Arial" w:eastAsia="Arial" w:hAnsi="Arial" w:cs="Arial"/>
                <w:sz w:val="12"/>
                <w:szCs w:val="12"/>
              </w:rPr>
              <w:t>1.8% glucose concentration</w:t>
            </w:r>
          </w:p>
        </w:tc>
      </w:tr>
      <w:tr w:rsidR="00EA0121">
        <w:trPr>
          <w:jc w:val="center"/>
        </w:trPr>
        <w:tc>
          <w:tcPr>
            <w:tcW w:w="4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center"/>
          </w:tcPr>
          <w:p w:rsidR="00EA0121" w:rsidRDefault="001D33C3">
            <w:pPr>
              <w:widowControl w:val="0"/>
              <w:jc w:val="center"/>
              <w:rPr>
                <w:rFonts w:ascii="Arial" w:eastAsia="Arial" w:hAnsi="Arial" w:cs="Arial"/>
                <w:sz w:val="12"/>
                <w:szCs w:val="12"/>
              </w:rPr>
            </w:pPr>
            <w:r>
              <w:rPr>
                <w:rFonts w:ascii="Arial" w:eastAsia="Arial" w:hAnsi="Arial" w:cs="Arial"/>
                <w:sz w:val="12"/>
                <w:szCs w:val="12"/>
              </w:rPr>
              <w:t>14</w:t>
            </w:r>
          </w:p>
        </w:tc>
        <w:tc>
          <w:tcPr>
            <w:tcW w:w="132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rPr>
                <w:rFonts w:ascii="Arial" w:eastAsia="Arial" w:hAnsi="Arial" w:cs="Arial"/>
                <w:sz w:val="12"/>
                <w:szCs w:val="12"/>
              </w:rPr>
            </w:pPr>
            <w:r>
              <w:rPr>
                <w:rFonts w:ascii="Arial" w:eastAsia="Arial" w:hAnsi="Arial" w:cs="Arial"/>
                <w:sz w:val="12"/>
                <w:szCs w:val="12"/>
              </w:rPr>
              <w:t>0.5% Raf</w:t>
            </w:r>
          </w:p>
        </w:tc>
        <w:tc>
          <w:tcPr>
            <w:tcW w:w="218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rPr>
                <w:rFonts w:ascii="Arial" w:eastAsia="Arial" w:hAnsi="Arial" w:cs="Arial"/>
                <w:sz w:val="12"/>
                <w:szCs w:val="12"/>
              </w:rPr>
            </w:pPr>
            <w:r>
              <w:rPr>
                <w:rFonts w:ascii="Arial" w:eastAsia="Arial" w:hAnsi="Arial" w:cs="Arial"/>
                <w:sz w:val="12"/>
                <w:szCs w:val="12"/>
              </w:rPr>
              <w:t>This study</w:t>
            </w:r>
          </w:p>
        </w:tc>
        <w:tc>
          <w:tcPr>
            <w:tcW w:w="104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jc w:val="right"/>
              <w:rPr>
                <w:rFonts w:ascii="Arial" w:eastAsia="Arial" w:hAnsi="Arial" w:cs="Arial"/>
                <w:sz w:val="12"/>
                <w:szCs w:val="12"/>
              </w:rPr>
            </w:pPr>
            <w:r>
              <w:rPr>
                <w:rFonts w:ascii="Arial" w:eastAsia="Arial" w:hAnsi="Arial" w:cs="Arial"/>
                <w:sz w:val="12"/>
                <w:szCs w:val="12"/>
              </w:rPr>
              <w:t>500</w:t>
            </w:r>
          </w:p>
        </w:tc>
        <w:tc>
          <w:tcPr>
            <w:tcW w:w="94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jc w:val="center"/>
              <w:rPr>
                <w:rFonts w:ascii="Arial" w:eastAsia="Arial" w:hAnsi="Arial" w:cs="Arial"/>
                <w:sz w:val="12"/>
                <w:szCs w:val="12"/>
              </w:rPr>
            </w:pPr>
            <w:r>
              <w:rPr>
                <w:rFonts w:ascii="Arial" w:eastAsia="Arial" w:hAnsi="Arial" w:cs="Arial"/>
                <w:sz w:val="12"/>
                <w:szCs w:val="12"/>
              </w:rPr>
              <w:t>9</w:t>
            </w:r>
          </w:p>
        </w:tc>
        <w:tc>
          <w:tcPr>
            <w:tcW w:w="98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jc w:val="right"/>
              <w:rPr>
                <w:rFonts w:ascii="Arial" w:eastAsia="Arial" w:hAnsi="Arial" w:cs="Arial"/>
                <w:sz w:val="12"/>
                <w:szCs w:val="12"/>
              </w:rPr>
            </w:pPr>
            <w:r>
              <w:rPr>
                <w:rFonts w:ascii="Arial" w:eastAsia="Arial" w:hAnsi="Arial" w:cs="Arial"/>
                <w:sz w:val="12"/>
                <w:szCs w:val="12"/>
              </w:rPr>
              <w:t>12/10/17</w:t>
            </w:r>
          </w:p>
        </w:tc>
        <w:tc>
          <w:tcPr>
            <w:tcW w:w="11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jc w:val="center"/>
              <w:rPr>
                <w:rFonts w:ascii="Arial" w:eastAsia="Arial" w:hAnsi="Arial" w:cs="Arial"/>
                <w:sz w:val="12"/>
                <w:szCs w:val="12"/>
              </w:rPr>
            </w:pPr>
            <w:r>
              <w:rPr>
                <w:rFonts w:ascii="Arial" w:eastAsia="Arial" w:hAnsi="Arial" w:cs="Arial"/>
                <w:sz w:val="12"/>
                <w:szCs w:val="12"/>
              </w:rPr>
              <w:t>2</w:t>
            </w:r>
          </w:p>
        </w:tc>
        <w:tc>
          <w:tcPr>
            <w:tcW w:w="2820" w:type="dxa"/>
            <w:tcBorders>
              <w:right w:val="single" w:sz="6" w:space="0" w:color="000000"/>
            </w:tcBorders>
            <w:tcMar>
              <w:top w:w="40" w:type="dxa"/>
              <w:left w:w="40" w:type="dxa"/>
              <w:bottom w:w="40" w:type="dxa"/>
              <w:right w:w="40" w:type="dxa"/>
            </w:tcMar>
            <w:vAlign w:val="bottom"/>
          </w:tcPr>
          <w:p w:rsidR="00EA0121" w:rsidRDefault="001D33C3">
            <w:pPr>
              <w:widowControl w:val="0"/>
              <w:spacing w:line="276" w:lineRule="auto"/>
              <w:rPr>
                <w:rFonts w:ascii="Arial" w:eastAsia="Arial" w:hAnsi="Arial" w:cs="Arial"/>
                <w:sz w:val="12"/>
                <w:szCs w:val="12"/>
              </w:rPr>
            </w:pPr>
            <w:r>
              <w:rPr>
                <w:rFonts w:ascii="Arial" w:eastAsia="Arial" w:hAnsi="Arial" w:cs="Arial"/>
                <w:sz w:val="12"/>
                <w:szCs w:val="12"/>
              </w:rPr>
              <w:t>Added 0.5% raffinose</w:t>
            </w:r>
          </w:p>
        </w:tc>
      </w:tr>
      <w:tr w:rsidR="00EA0121">
        <w:trPr>
          <w:trHeight w:val="345"/>
          <w:jc w:val="center"/>
        </w:trPr>
        <w:tc>
          <w:tcPr>
            <w:tcW w:w="4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center"/>
          </w:tcPr>
          <w:p w:rsidR="00EA0121" w:rsidRDefault="001D33C3">
            <w:pPr>
              <w:widowControl w:val="0"/>
              <w:jc w:val="center"/>
              <w:rPr>
                <w:rFonts w:ascii="Arial" w:eastAsia="Arial" w:hAnsi="Arial" w:cs="Arial"/>
                <w:sz w:val="12"/>
                <w:szCs w:val="12"/>
              </w:rPr>
            </w:pPr>
            <w:r>
              <w:rPr>
                <w:rFonts w:ascii="Arial" w:eastAsia="Arial" w:hAnsi="Arial" w:cs="Arial"/>
                <w:sz w:val="12"/>
                <w:szCs w:val="12"/>
              </w:rPr>
              <w:t>15</w:t>
            </w:r>
          </w:p>
        </w:tc>
        <w:tc>
          <w:tcPr>
            <w:tcW w:w="132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rPr>
                <w:rFonts w:ascii="Arial" w:eastAsia="Arial" w:hAnsi="Arial" w:cs="Arial"/>
                <w:sz w:val="12"/>
                <w:szCs w:val="12"/>
              </w:rPr>
            </w:pPr>
            <w:r>
              <w:rPr>
                <w:rFonts w:ascii="Arial" w:eastAsia="Arial" w:hAnsi="Arial" w:cs="Arial"/>
                <w:sz w:val="12"/>
                <w:szCs w:val="12"/>
              </w:rPr>
              <w:t>8.5uM GdA (B1)</w:t>
            </w:r>
          </w:p>
        </w:tc>
        <w:tc>
          <w:tcPr>
            <w:tcW w:w="218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rPr>
                <w:rFonts w:ascii="Arial" w:eastAsia="Arial" w:hAnsi="Arial" w:cs="Arial"/>
                <w:sz w:val="12"/>
                <w:szCs w:val="12"/>
              </w:rPr>
            </w:pPr>
            <w:r>
              <w:rPr>
                <w:rFonts w:ascii="Arial" w:eastAsia="Arial" w:hAnsi="Arial" w:cs="Arial"/>
                <w:sz w:val="12"/>
                <w:szCs w:val="12"/>
              </w:rPr>
              <w:t>This study</w:t>
            </w:r>
          </w:p>
        </w:tc>
        <w:tc>
          <w:tcPr>
            <w:tcW w:w="104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jc w:val="right"/>
              <w:rPr>
                <w:rFonts w:ascii="Arial" w:eastAsia="Arial" w:hAnsi="Arial" w:cs="Arial"/>
                <w:sz w:val="12"/>
                <w:szCs w:val="12"/>
              </w:rPr>
            </w:pPr>
            <w:r>
              <w:rPr>
                <w:rFonts w:ascii="Arial" w:eastAsia="Arial" w:hAnsi="Arial" w:cs="Arial"/>
                <w:sz w:val="12"/>
                <w:szCs w:val="12"/>
              </w:rPr>
              <w:t>4800</w:t>
            </w:r>
          </w:p>
        </w:tc>
        <w:tc>
          <w:tcPr>
            <w:tcW w:w="94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jc w:val="center"/>
              <w:rPr>
                <w:rFonts w:ascii="Arial" w:eastAsia="Arial" w:hAnsi="Arial" w:cs="Arial"/>
                <w:sz w:val="12"/>
                <w:szCs w:val="12"/>
              </w:rPr>
            </w:pPr>
            <w:r>
              <w:rPr>
                <w:rFonts w:ascii="Arial" w:eastAsia="Arial" w:hAnsi="Arial" w:cs="Arial"/>
                <w:sz w:val="12"/>
                <w:szCs w:val="12"/>
              </w:rPr>
              <w:t>1</w:t>
            </w:r>
          </w:p>
        </w:tc>
        <w:tc>
          <w:tcPr>
            <w:tcW w:w="98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jc w:val="right"/>
              <w:rPr>
                <w:rFonts w:ascii="Arial" w:eastAsia="Arial" w:hAnsi="Arial" w:cs="Arial"/>
                <w:sz w:val="12"/>
                <w:szCs w:val="12"/>
              </w:rPr>
            </w:pPr>
            <w:r>
              <w:rPr>
                <w:rFonts w:ascii="Arial" w:eastAsia="Arial" w:hAnsi="Arial" w:cs="Arial"/>
                <w:sz w:val="12"/>
                <w:szCs w:val="12"/>
              </w:rPr>
              <w:t>11/24/14</w:t>
            </w:r>
          </w:p>
        </w:tc>
        <w:tc>
          <w:tcPr>
            <w:tcW w:w="11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jc w:val="center"/>
              <w:rPr>
                <w:rFonts w:ascii="Arial" w:eastAsia="Arial" w:hAnsi="Arial" w:cs="Arial"/>
                <w:sz w:val="12"/>
                <w:szCs w:val="12"/>
              </w:rPr>
            </w:pPr>
            <w:r>
              <w:rPr>
                <w:rFonts w:ascii="Arial" w:eastAsia="Arial" w:hAnsi="Arial" w:cs="Arial"/>
                <w:sz w:val="12"/>
                <w:szCs w:val="12"/>
              </w:rPr>
              <w:t>3</w:t>
            </w:r>
          </w:p>
        </w:tc>
        <w:tc>
          <w:tcPr>
            <w:tcW w:w="2820" w:type="dxa"/>
            <w:tcBorders>
              <w:right w:val="single" w:sz="6" w:space="0" w:color="000000"/>
            </w:tcBorders>
            <w:tcMar>
              <w:top w:w="40" w:type="dxa"/>
              <w:left w:w="40" w:type="dxa"/>
              <w:bottom w:w="40" w:type="dxa"/>
              <w:right w:w="40" w:type="dxa"/>
            </w:tcMar>
            <w:vAlign w:val="bottom"/>
          </w:tcPr>
          <w:p w:rsidR="00EA0121" w:rsidRDefault="001D33C3">
            <w:pPr>
              <w:widowControl w:val="0"/>
              <w:spacing w:line="276" w:lineRule="auto"/>
              <w:rPr>
                <w:rFonts w:ascii="Arial" w:eastAsia="Arial" w:hAnsi="Arial" w:cs="Arial"/>
                <w:sz w:val="12"/>
                <w:szCs w:val="12"/>
              </w:rPr>
            </w:pPr>
            <w:r>
              <w:rPr>
                <w:rFonts w:ascii="Arial" w:eastAsia="Arial" w:hAnsi="Arial" w:cs="Arial"/>
                <w:sz w:val="12"/>
                <w:szCs w:val="12"/>
              </w:rPr>
              <w:t>Added 8.5uM Geldanamycin</w:t>
            </w:r>
          </w:p>
        </w:tc>
      </w:tr>
      <w:tr w:rsidR="00EA0121">
        <w:trPr>
          <w:jc w:val="center"/>
        </w:trPr>
        <w:tc>
          <w:tcPr>
            <w:tcW w:w="4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center"/>
          </w:tcPr>
          <w:p w:rsidR="00EA0121" w:rsidRDefault="001D33C3">
            <w:pPr>
              <w:widowControl w:val="0"/>
              <w:jc w:val="center"/>
              <w:rPr>
                <w:rFonts w:ascii="Arial" w:eastAsia="Arial" w:hAnsi="Arial" w:cs="Arial"/>
                <w:sz w:val="12"/>
                <w:szCs w:val="12"/>
              </w:rPr>
            </w:pPr>
            <w:r>
              <w:rPr>
                <w:rFonts w:ascii="Arial" w:eastAsia="Arial" w:hAnsi="Arial" w:cs="Arial"/>
                <w:sz w:val="12"/>
                <w:szCs w:val="12"/>
              </w:rPr>
              <w:t>16</w:t>
            </w:r>
          </w:p>
        </w:tc>
        <w:tc>
          <w:tcPr>
            <w:tcW w:w="132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rPr>
                <w:rFonts w:ascii="Arial" w:eastAsia="Arial" w:hAnsi="Arial" w:cs="Arial"/>
                <w:sz w:val="12"/>
                <w:szCs w:val="12"/>
              </w:rPr>
            </w:pPr>
            <w:r>
              <w:rPr>
                <w:rFonts w:ascii="Arial" w:eastAsia="Arial" w:hAnsi="Arial" w:cs="Arial"/>
                <w:sz w:val="12"/>
                <w:szCs w:val="12"/>
              </w:rPr>
              <w:t>8hr Ferm</w:t>
            </w:r>
          </w:p>
        </w:tc>
        <w:tc>
          <w:tcPr>
            <w:tcW w:w="218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rPr>
                <w:rFonts w:ascii="Arial" w:eastAsia="Arial" w:hAnsi="Arial" w:cs="Arial"/>
                <w:sz w:val="12"/>
                <w:szCs w:val="12"/>
              </w:rPr>
            </w:pPr>
            <w:r>
              <w:rPr>
                <w:rFonts w:ascii="Arial" w:eastAsia="Arial" w:hAnsi="Arial" w:cs="Arial"/>
                <w:sz w:val="12"/>
                <w:szCs w:val="12"/>
              </w:rPr>
              <w:t>Li et al (2018)</w:t>
            </w:r>
          </w:p>
        </w:tc>
        <w:tc>
          <w:tcPr>
            <w:tcW w:w="104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jc w:val="right"/>
              <w:rPr>
                <w:rFonts w:ascii="Arial" w:eastAsia="Arial" w:hAnsi="Arial" w:cs="Arial"/>
                <w:sz w:val="12"/>
                <w:szCs w:val="12"/>
              </w:rPr>
            </w:pPr>
            <w:r>
              <w:rPr>
                <w:rFonts w:ascii="Arial" w:eastAsia="Arial" w:hAnsi="Arial" w:cs="Arial"/>
                <w:sz w:val="12"/>
                <w:szCs w:val="12"/>
              </w:rPr>
              <w:t>4800</w:t>
            </w:r>
          </w:p>
        </w:tc>
        <w:tc>
          <w:tcPr>
            <w:tcW w:w="94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jc w:val="center"/>
              <w:rPr>
                <w:rFonts w:ascii="Arial" w:eastAsia="Arial" w:hAnsi="Arial" w:cs="Arial"/>
                <w:sz w:val="12"/>
                <w:szCs w:val="12"/>
              </w:rPr>
            </w:pPr>
            <w:r>
              <w:rPr>
                <w:rFonts w:ascii="Arial" w:eastAsia="Arial" w:hAnsi="Arial" w:cs="Arial"/>
                <w:sz w:val="12"/>
                <w:szCs w:val="12"/>
              </w:rPr>
              <w:t>3</w:t>
            </w:r>
          </w:p>
        </w:tc>
        <w:tc>
          <w:tcPr>
            <w:tcW w:w="98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jc w:val="right"/>
              <w:rPr>
                <w:rFonts w:ascii="Arial" w:eastAsia="Arial" w:hAnsi="Arial" w:cs="Arial"/>
                <w:sz w:val="12"/>
                <w:szCs w:val="12"/>
              </w:rPr>
            </w:pPr>
            <w:r>
              <w:rPr>
                <w:rFonts w:ascii="Arial" w:eastAsia="Arial" w:hAnsi="Arial" w:cs="Arial"/>
                <w:sz w:val="12"/>
                <w:szCs w:val="12"/>
              </w:rPr>
              <w:t>5/1/15</w:t>
            </w:r>
          </w:p>
        </w:tc>
        <w:tc>
          <w:tcPr>
            <w:tcW w:w="11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jc w:val="center"/>
              <w:rPr>
                <w:rFonts w:ascii="Arial" w:eastAsia="Arial" w:hAnsi="Arial" w:cs="Arial"/>
                <w:sz w:val="12"/>
                <w:szCs w:val="12"/>
              </w:rPr>
            </w:pPr>
            <w:r>
              <w:rPr>
                <w:rFonts w:ascii="Arial" w:eastAsia="Arial" w:hAnsi="Arial" w:cs="Arial"/>
                <w:sz w:val="12"/>
                <w:szCs w:val="12"/>
              </w:rPr>
              <w:t>3</w:t>
            </w:r>
          </w:p>
        </w:tc>
        <w:tc>
          <w:tcPr>
            <w:tcW w:w="2820" w:type="dxa"/>
            <w:tcBorders>
              <w:right w:val="single" w:sz="6" w:space="0" w:color="000000"/>
            </w:tcBorders>
            <w:tcMar>
              <w:top w:w="40" w:type="dxa"/>
              <w:left w:w="40" w:type="dxa"/>
              <w:bottom w:w="40" w:type="dxa"/>
              <w:right w:w="40" w:type="dxa"/>
            </w:tcMar>
            <w:vAlign w:val="bottom"/>
          </w:tcPr>
          <w:p w:rsidR="00EA0121" w:rsidRDefault="001D33C3">
            <w:pPr>
              <w:widowControl w:val="0"/>
              <w:spacing w:line="276" w:lineRule="auto"/>
              <w:rPr>
                <w:rFonts w:ascii="Arial" w:eastAsia="Arial" w:hAnsi="Arial" w:cs="Arial"/>
                <w:sz w:val="12"/>
                <w:szCs w:val="12"/>
              </w:rPr>
            </w:pPr>
            <w:r>
              <w:rPr>
                <w:rFonts w:ascii="Arial" w:eastAsia="Arial" w:hAnsi="Arial" w:cs="Arial"/>
                <w:sz w:val="12"/>
                <w:szCs w:val="12"/>
              </w:rPr>
              <w:t>40 hours of growth, 8*10^8 cells transferred, resulting in ~8 hours of fermentation phase</w:t>
            </w:r>
          </w:p>
        </w:tc>
      </w:tr>
      <w:tr w:rsidR="00EA0121">
        <w:trPr>
          <w:jc w:val="center"/>
        </w:trPr>
        <w:tc>
          <w:tcPr>
            <w:tcW w:w="4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center"/>
          </w:tcPr>
          <w:p w:rsidR="00EA0121" w:rsidRDefault="001D33C3">
            <w:pPr>
              <w:widowControl w:val="0"/>
              <w:jc w:val="center"/>
              <w:rPr>
                <w:rFonts w:ascii="Arial" w:eastAsia="Arial" w:hAnsi="Arial" w:cs="Arial"/>
                <w:sz w:val="12"/>
                <w:szCs w:val="12"/>
              </w:rPr>
            </w:pPr>
            <w:r>
              <w:rPr>
                <w:rFonts w:ascii="Arial" w:eastAsia="Arial" w:hAnsi="Arial" w:cs="Arial"/>
                <w:sz w:val="12"/>
                <w:szCs w:val="12"/>
              </w:rPr>
              <w:t>17</w:t>
            </w:r>
          </w:p>
        </w:tc>
        <w:tc>
          <w:tcPr>
            <w:tcW w:w="132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rPr>
                <w:rFonts w:ascii="Arial" w:eastAsia="Arial" w:hAnsi="Arial" w:cs="Arial"/>
                <w:sz w:val="12"/>
                <w:szCs w:val="12"/>
              </w:rPr>
            </w:pPr>
            <w:r>
              <w:rPr>
                <w:rFonts w:ascii="Arial" w:eastAsia="Arial" w:hAnsi="Arial" w:cs="Arial"/>
                <w:sz w:val="12"/>
                <w:szCs w:val="12"/>
              </w:rPr>
              <w:t>Baffle (B9)</w:t>
            </w:r>
          </w:p>
        </w:tc>
        <w:tc>
          <w:tcPr>
            <w:tcW w:w="218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rPr>
                <w:rFonts w:ascii="Arial" w:eastAsia="Arial" w:hAnsi="Arial" w:cs="Arial"/>
                <w:sz w:val="12"/>
                <w:szCs w:val="12"/>
              </w:rPr>
            </w:pPr>
            <w:r>
              <w:rPr>
                <w:rFonts w:ascii="Arial" w:eastAsia="Arial" w:hAnsi="Arial" w:cs="Arial"/>
                <w:sz w:val="12"/>
                <w:szCs w:val="12"/>
              </w:rPr>
              <w:t>This study</w:t>
            </w:r>
          </w:p>
        </w:tc>
        <w:tc>
          <w:tcPr>
            <w:tcW w:w="104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jc w:val="right"/>
              <w:rPr>
                <w:rFonts w:ascii="Arial" w:eastAsia="Arial" w:hAnsi="Arial" w:cs="Arial"/>
                <w:sz w:val="12"/>
                <w:szCs w:val="12"/>
              </w:rPr>
            </w:pPr>
            <w:r>
              <w:rPr>
                <w:rFonts w:ascii="Arial" w:eastAsia="Arial" w:hAnsi="Arial" w:cs="Arial"/>
                <w:sz w:val="12"/>
                <w:szCs w:val="12"/>
              </w:rPr>
              <w:t>500</w:t>
            </w:r>
          </w:p>
        </w:tc>
        <w:tc>
          <w:tcPr>
            <w:tcW w:w="94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jc w:val="center"/>
              <w:rPr>
                <w:rFonts w:ascii="Arial" w:eastAsia="Arial" w:hAnsi="Arial" w:cs="Arial"/>
                <w:sz w:val="12"/>
                <w:szCs w:val="12"/>
              </w:rPr>
            </w:pPr>
            <w:r>
              <w:rPr>
                <w:rFonts w:ascii="Arial" w:eastAsia="Arial" w:hAnsi="Arial" w:cs="Arial"/>
                <w:sz w:val="12"/>
                <w:szCs w:val="12"/>
              </w:rPr>
              <w:t>9</w:t>
            </w:r>
          </w:p>
        </w:tc>
        <w:tc>
          <w:tcPr>
            <w:tcW w:w="98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jc w:val="right"/>
              <w:rPr>
                <w:rFonts w:ascii="Arial" w:eastAsia="Arial" w:hAnsi="Arial" w:cs="Arial"/>
                <w:sz w:val="12"/>
                <w:szCs w:val="12"/>
              </w:rPr>
            </w:pPr>
            <w:r>
              <w:rPr>
                <w:rFonts w:ascii="Arial" w:eastAsia="Arial" w:hAnsi="Arial" w:cs="Arial"/>
                <w:sz w:val="12"/>
                <w:szCs w:val="12"/>
              </w:rPr>
              <w:t>12/10/17</w:t>
            </w:r>
          </w:p>
        </w:tc>
        <w:tc>
          <w:tcPr>
            <w:tcW w:w="11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jc w:val="center"/>
              <w:rPr>
                <w:rFonts w:ascii="Arial" w:eastAsia="Arial" w:hAnsi="Arial" w:cs="Arial"/>
                <w:sz w:val="12"/>
                <w:szCs w:val="12"/>
              </w:rPr>
            </w:pPr>
            <w:r>
              <w:rPr>
                <w:rFonts w:ascii="Arial" w:eastAsia="Arial" w:hAnsi="Arial" w:cs="Arial"/>
                <w:sz w:val="12"/>
                <w:szCs w:val="12"/>
              </w:rPr>
              <w:t>2</w:t>
            </w:r>
          </w:p>
        </w:tc>
        <w:tc>
          <w:tcPr>
            <w:tcW w:w="2820" w:type="dxa"/>
            <w:tcBorders>
              <w:right w:val="single" w:sz="6" w:space="0" w:color="000000"/>
            </w:tcBorders>
            <w:tcMar>
              <w:top w:w="40" w:type="dxa"/>
              <w:left w:w="40" w:type="dxa"/>
              <w:bottom w:w="40" w:type="dxa"/>
              <w:right w:w="40" w:type="dxa"/>
            </w:tcMar>
            <w:vAlign w:val="bottom"/>
          </w:tcPr>
          <w:p w:rsidR="00EA0121" w:rsidRDefault="001D33C3">
            <w:pPr>
              <w:widowControl w:val="0"/>
              <w:spacing w:line="276" w:lineRule="auto"/>
              <w:rPr>
                <w:rFonts w:ascii="Arial" w:eastAsia="Arial" w:hAnsi="Arial" w:cs="Arial"/>
                <w:sz w:val="12"/>
                <w:szCs w:val="12"/>
              </w:rPr>
            </w:pPr>
            <w:r>
              <w:rPr>
                <w:rFonts w:ascii="Arial" w:eastAsia="Arial" w:hAnsi="Arial" w:cs="Arial"/>
                <w:sz w:val="12"/>
                <w:szCs w:val="12"/>
              </w:rPr>
              <w:t>Used baffled flask</w:t>
            </w:r>
          </w:p>
        </w:tc>
      </w:tr>
      <w:tr w:rsidR="00EA0121">
        <w:trPr>
          <w:jc w:val="center"/>
        </w:trPr>
        <w:tc>
          <w:tcPr>
            <w:tcW w:w="4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center"/>
          </w:tcPr>
          <w:p w:rsidR="00EA0121" w:rsidRDefault="001D33C3">
            <w:pPr>
              <w:widowControl w:val="0"/>
              <w:jc w:val="center"/>
              <w:rPr>
                <w:rFonts w:ascii="Arial" w:eastAsia="Arial" w:hAnsi="Arial" w:cs="Arial"/>
                <w:sz w:val="12"/>
                <w:szCs w:val="12"/>
              </w:rPr>
            </w:pPr>
            <w:r>
              <w:rPr>
                <w:rFonts w:ascii="Arial" w:eastAsia="Arial" w:hAnsi="Arial" w:cs="Arial"/>
                <w:sz w:val="12"/>
                <w:szCs w:val="12"/>
              </w:rPr>
              <w:t>18</w:t>
            </w:r>
          </w:p>
        </w:tc>
        <w:tc>
          <w:tcPr>
            <w:tcW w:w="132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rPr>
                <w:rFonts w:ascii="Arial" w:eastAsia="Arial" w:hAnsi="Arial" w:cs="Arial"/>
                <w:sz w:val="12"/>
                <w:szCs w:val="12"/>
              </w:rPr>
            </w:pPr>
            <w:r>
              <w:rPr>
                <w:rFonts w:ascii="Arial" w:eastAsia="Arial" w:hAnsi="Arial" w:cs="Arial"/>
                <w:sz w:val="12"/>
                <w:szCs w:val="12"/>
              </w:rPr>
              <w:t>Baffle (B8)</w:t>
            </w:r>
          </w:p>
        </w:tc>
        <w:tc>
          <w:tcPr>
            <w:tcW w:w="218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rPr>
                <w:rFonts w:ascii="Arial" w:eastAsia="Arial" w:hAnsi="Arial" w:cs="Arial"/>
                <w:sz w:val="12"/>
                <w:szCs w:val="12"/>
              </w:rPr>
            </w:pPr>
            <w:r>
              <w:rPr>
                <w:rFonts w:ascii="Arial" w:eastAsia="Arial" w:hAnsi="Arial" w:cs="Arial"/>
                <w:sz w:val="12"/>
                <w:szCs w:val="12"/>
              </w:rPr>
              <w:t>This study</w:t>
            </w:r>
          </w:p>
        </w:tc>
        <w:tc>
          <w:tcPr>
            <w:tcW w:w="104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rsidR="00EA0121" w:rsidRDefault="00EA0121">
            <w:pPr>
              <w:widowControl w:val="0"/>
              <w:jc w:val="right"/>
              <w:rPr>
                <w:rFonts w:ascii="Arial" w:eastAsia="Arial" w:hAnsi="Arial" w:cs="Arial"/>
                <w:sz w:val="12"/>
                <w:szCs w:val="12"/>
              </w:rPr>
            </w:pPr>
          </w:p>
        </w:tc>
        <w:tc>
          <w:tcPr>
            <w:tcW w:w="94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jc w:val="center"/>
              <w:rPr>
                <w:rFonts w:ascii="Arial" w:eastAsia="Arial" w:hAnsi="Arial" w:cs="Arial"/>
                <w:sz w:val="12"/>
                <w:szCs w:val="12"/>
              </w:rPr>
            </w:pPr>
            <w:r>
              <w:rPr>
                <w:rFonts w:ascii="Arial" w:eastAsia="Arial" w:hAnsi="Arial" w:cs="Arial"/>
                <w:sz w:val="12"/>
                <w:szCs w:val="12"/>
              </w:rPr>
              <w:t>8</w:t>
            </w:r>
          </w:p>
        </w:tc>
        <w:tc>
          <w:tcPr>
            <w:tcW w:w="98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EA0121">
            <w:pPr>
              <w:widowControl w:val="0"/>
              <w:rPr>
                <w:rFonts w:ascii="Arial" w:eastAsia="Arial" w:hAnsi="Arial" w:cs="Arial"/>
                <w:sz w:val="12"/>
                <w:szCs w:val="12"/>
              </w:rPr>
            </w:pPr>
          </w:p>
        </w:tc>
        <w:tc>
          <w:tcPr>
            <w:tcW w:w="11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jc w:val="center"/>
              <w:rPr>
                <w:rFonts w:ascii="Arial" w:eastAsia="Arial" w:hAnsi="Arial" w:cs="Arial"/>
                <w:sz w:val="12"/>
                <w:szCs w:val="12"/>
              </w:rPr>
            </w:pPr>
            <w:r>
              <w:rPr>
                <w:rFonts w:ascii="Arial" w:eastAsia="Arial" w:hAnsi="Arial" w:cs="Arial"/>
                <w:sz w:val="12"/>
                <w:szCs w:val="12"/>
              </w:rPr>
              <w:t>2</w:t>
            </w:r>
          </w:p>
        </w:tc>
        <w:tc>
          <w:tcPr>
            <w:tcW w:w="2820" w:type="dxa"/>
            <w:tcBorders>
              <w:right w:val="single" w:sz="6" w:space="0" w:color="000000"/>
            </w:tcBorders>
            <w:tcMar>
              <w:top w:w="40" w:type="dxa"/>
              <w:left w:w="40" w:type="dxa"/>
              <w:bottom w:w="40" w:type="dxa"/>
              <w:right w:w="40" w:type="dxa"/>
            </w:tcMar>
            <w:vAlign w:val="bottom"/>
          </w:tcPr>
          <w:p w:rsidR="00EA0121" w:rsidRDefault="001D33C3">
            <w:pPr>
              <w:widowControl w:val="0"/>
              <w:spacing w:line="276" w:lineRule="auto"/>
              <w:rPr>
                <w:rFonts w:ascii="Arial" w:eastAsia="Arial" w:hAnsi="Arial" w:cs="Arial"/>
                <w:sz w:val="12"/>
                <w:szCs w:val="12"/>
              </w:rPr>
            </w:pPr>
            <w:r>
              <w:rPr>
                <w:rFonts w:ascii="Arial" w:eastAsia="Arial" w:hAnsi="Arial" w:cs="Arial"/>
                <w:sz w:val="12"/>
                <w:szCs w:val="12"/>
              </w:rPr>
              <w:t>Used baffled flask</w:t>
            </w:r>
          </w:p>
        </w:tc>
      </w:tr>
      <w:tr w:rsidR="00EA0121">
        <w:trPr>
          <w:jc w:val="center"/>
        </w:trPr>
        <w:tc>
          <w:tcPr>
            <w:tcW w:w="4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center"/>
          </w:tcPr>
          <w:p w:rsidR="00EA0121" w:rsidRDefault="001D33C3">
            <w:pPr>
              <w:widowControl w:val="0"/>
              <w:jc w:val="center"/>
              <w:rPr>
                <w:rFonts w:ascii="Arial" w:eastAsia="Arial" w:hAnsi="Arial" w:cs="Arial"/>
                <w:sz w:val="12"/>
                <w:szCs w:val="12"/>
              </w:rPr>
            </w:pPr>
            <w:r>
              <w:rPr>
                <w:rFonts w:ascii="Arial" w:eastAsia="Arial" w:hAnsi="Arial" w:cs="Arial"/>
                <w:sz w:val="12"/>
                <w:szCs w:val="12"/>
              </w:rPr>
              <w:t>19</w:t>
            </w:r>
          </w:p>
        </w:tc>
        <w:tc>
          <w:tcPr>
            <w:tcW w:w="132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rPr>
                <w:rFonts w:ascii="Arial" w:eastAsia="Arial" w:hAnsi="Arial" w:cs="Arial"/>
                <w:sz w:val="12"/>
                <w:szCs w:val="12"/>
              </w:rPr>
            </w:pPr>
            <w:r>
              <w:rPr>
                <w:rFonts w:ascii="Arial" w:eastAsia="Arial" w:hAnsi="Arial" w:cs="Arial"/>
                <w:sz w:val="12"/>
                <w:szCs w:val="12"/>
              </w:rPr>
              <w:t>0.5% DMSO</w:t>
            </w:r>
          </w:p>
        </w:tc>
        <w:tc>
          <w:tcPr>
            <w:tcW w:w="218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rPr>
                <w:rFonts w:ascii="Arial" w:eastAsia="Arial" w:hAnsi="Arial" w:cs="Arial"/>
                <w:sz w:val="12"/>
                <w:szCs w:val="12"/>
              </w:rPr>
            </w:pPr>
            <w:r>
              <w:rPr>
                <w:rFonts w:ascii="Arial" w:eastAsia="Arial" w:hAnsi="Arial" w:cs="Arial"/>
                <w:sz w:val="12"/>
                <w:szCs w:val="12"/>
              </w:rPr>
              <w:t>This study</w:t>
            </w:r>
          </w:p>
        </w:tc>
        <w:tc>
          <w:tcPr>
            <w:tcW w:w="104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jc w:val="right"/>
              <w:rPr>
                <w:rFonts w:ascii="Arial" w:eastAsia="Arial" w:hAnsi="Arial" w:cs="Arial"/>
                <w:sz w:val="12"/>
                <w:szCs w:val="12"/>
              </w:rPr>
            </w:pPr>
            <w:r>
              <w:rPr>
                <w:rFonts w:ascii="Arial" w:eastAsia="Arial" w:hAnsi="Arial" w:cs="Arial"/>
                <w:sz w:val="12"/>
                <w:szCs w:val="12"/>
              </w:rPr>
              <w:t>4800</w:t>
            </w:r>
          </w:p>
        </w:tc>
        <w:tc>
          <w:tcPr>
            <w:tcW w:w="94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jc w:val="center"/>
              <w:rPr>
                <w:rFonts w:ascii="Arial" w:eastAsia="Arial" w:hAnsi="Arial" w:cs="Arial"/>
                <w:sz w:val="12"/>
                <w:szCs w:val="12"/>
              </w:rPr>
            </w:pPr>
            <w:r>
              <w:rPr>
                <w:rFonts w:ascii="Arial" w:eastAsia="Arial" w:hAnsi="Arial" w:cs="Arial"/>
                <w:sz w:val="12"/>
                <w:szCs w:val="12"/>
              </w:rPr>
              <w:t>1</w:t>
            </w:r>
          </w:p>
        </w:tc>
        <w:tc>
          <w:tcPr>
            <w:tcW w:w="98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jc w:val="right"/>
              <w:rPr>
                <w:rFonts w:ascii="Arial" w:eastAsia="Arial" w:hAnsi="Arial" w:cs="Arial"/>
                <w:sz w:val="12"/>
                <w:szCs w:val="12"/>
              </w:rPr>
            </w:pPr>
            <w:r>
              <w:rPr>
                <w:rFonts w:ascii="Arial" w:eastAsia="Arial" w:hAnsi="Arial" w:cs="Arial"/>
                <w:sz w:val="12"/>
                <w:szCs w:val="12"/>
              </w:rPr>
              <w:t>11/24/14</w:t>
            </w:r>
          </w:p>
        </w:tc>
        <w:tc>
          <w:tcPr>
            <w:tcW w:w="11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jc w:val="center"/>
              <w:rPr>
                <w:rFonts w:ascii="Arial" w:eastAsia="Arial" w:hAnsi="Arial" w:cs="Arial"/>
                <w:sz w:val="12"/>
                <w:szCs w:val="12"/>
              </w:rPr>
            </w:pPr>
            <w:r>
              <w:rPr>
                <w:rFonts w:ascii="Arial" w:eastAsia="Arial" w:hAnsi="Arial" w:cs="Arial"/>
                <w:sz w:val="12"/>
                <w:szCs w:val="12"/>
              </w:rPr>
              <w:t>3</w:t>
            </w:r>
          </w:p>
        </w:tc>
        <w:tc>
          <w:tcPr>
            <w:tcW w:w="2820" w:type="dxa"/>
            <w:tcBorders>
              <w:right w:val="single" w:sz="6" w:space="0" w:color="000000"/>
            </w:tcBorders>
            <w:tcMar>
              <w:top w:w="40" w:type="dxa"/>
              <w:left w:w="40" w:type="dxa"/>
              <w:bottom w:w="40" w:type="dxa"/>
              <w:right w:w="40" w:type="dxa"/>
            </w:tcMar>
            <w:vAlign w:val="bottom"/>
          </w:tcPr>
          <w:p w:rsidR="00EA0121" w:rsidRDefault="001D33C3">
            <w:pPr>
              <w:widowControl w:val="0"/>
              <w:spacing w:line="276" w:lineRule="auto"/>
              <w:rPr>
                <w:rFonts w:ascii="Arial" w:eastAsia="Arial" w:hAnsi="Arial" w:cs="Arial"/>
                <w:sz w:val="12"/>
                <w:szCs w:val="12"/>
              </w:rPr>
            </w:pPr>
            <w:r>
              <w:rPr>
                <w:rFonts w:ascii="Arial" w:eastAsia="Arial" w:hAnsi="Arial" w:cs="Arial"/>
                <w:sz w:val="12"/>
                <w:szCs w:val="12"/>
              </w:rPr>
              <w:t>Included 0.5% DMSO</w:t>
            </w:r>
          </w:p>
        </w:tc>
      </w:tr>
      <w:tr w:rsidR="00EA0121">
        <w:trPr>
          <w:jc w:val="center"/>
        </w:trPr>
        <w:tc>
          <w:tcPr>
            <w:tcW w:w="4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center"/>
          </w:tcPr>
          <w:p w:rsidR="00EA0121" w:rsidRDefault="001D33C3">
            <w:pPr>
              <w:widowControl w:val="0"/>
              <w:jc w:val="center"/>
              <w:rPr>
                <w:rFonts w:ascii="Arial" w:eastAsia="Arial" w:hAnsi="Arial" w:cs="Arial"/>
                <w:sz w:val="12"/>
                <w:szCs w:val="12"/>
              </w:rPr>
            </w:pPr>
            <w:r>
              <w:rPr>
                <w:rFonts w:ascii="Arial" w:eastAsia="Arial" w:hAnsi="Arial" w:cs="Arial"/>
                <w:sz w:val="12"/>
                <w:szCs w:val="12"/>
              </w:rPr>
              <w:t>20</w:t>
            </w:r>
          </w:p>
        </w:tc>
        <w:tc>
          <w:tcPr>
            <w:tcW w:w="132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rPr>
                <w:rFonts w:ascii="Arial" w:eastAsia="Arial" w:hAnsi="Arial" w:cs="Arial"/>
                <w:sz w:val="12"/>
                <w:szCs w:val="12"/>
              </w:rPr>
            </w:pPr>
            <w:r>
              <w:rPr>
                <w:rFonts w:ascii="Arial" w:eastAsia="Arial" w:hAnsi="Arial" w:cs="Arial"/>
                <w:sz w:val="12"/>
                <w:szCs w:val="12"/>
              </w:rPr>
              <w:t>1% Raf</w:t>
            </w:r>
          </w:p>
        </w:tc>
        <w:tc>
          <w:tcPr>
            <w:tcW w:w="218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rPr>
                <w:rFonts w:ascii="Arial" w:eastAsia="Arial" w:hAnsi="Arial" w:cs="Arial"/>
                <w:sz w:val="12"/>
                <w:szCs w:val="12"/>
              </w:rPr>
            </w:pPr>
            <w:r>
              <w:rPr>
                <w:rFonts w:ascii="Arial" w:eastAsia="Arial" w:hAnsi="Arial" w:cs="Arial"/>
                <w:sz w:val="12"/>
                <w:szCs w:val="12"/>
              </w:rPr>
              <w:t>This study</w:t>
            </w:r>
          </w:p>
        </w:tc>
        <w:tc>
          <w:tcPr>
            <w:tcW w:w="104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jc w:val="right"/>
              <w:rPr>
                <w:rFonts w:ascii="Arial" w:eastAsia="Arial" w:hAnsi="Arial" w:cs="Arial"/>
                <w:sz w:val="12"/>
                <w:szCs w:val="12"/>
              </w:rPr>
            </w:pPr>
            <w:r>
              <w:rPr>
                <w:rFonts w:ascii="Arial" w:eastAsia="Arial" w:hAnsi="Arial" w:cs="Arial"/>
                <w:sz w:val="12"/>
                <w:szCs w:val="12"/>
              </w:rPr>
              <w:t>500</w:t>
            </w:r>
          </w:p>
        </w:tc>
        <w:tc>
          <w:tcPr>
            <w:tcW w:w="94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jc w:val="center"/>
              <w:rPr>
                <w:rFonts w:ascii="Arial" w:eastAsia="Arial" w:hAnsi="Arial" w:cs="Arial"/>
                <w:sz w:val="12"/>
                <w:szCs w:val="12"/>
              </w:rPr>
            </w:pPr>
            <w:r>
              <w:rPr>
                <w:rFonts w:ascii="Arial" w:eastAsia="Arial" w:hAnsi="Arial" w:cs="Arial"/>
                <w:sz w:val="12"/>
                <w:szCs w:val="12"/>
              </w:rPr>
              <w:t>9</w:t>
            </w:r>
          </w:p>
        </w:tc>
        <w:tc>
          <w:tcPr>
            <w:tcW w:w="98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jc w:val="right"/>
              <w:rPr>
                <w:rFonts w:ascii="Arial" w:eastAsia="Arial" w:hAnsi="Arial" w:cs="Arial"/>
                <w:sz w:val="12"/>
                <w:szCs w:val="12"/>
              </w:rPr>
            </w:pPr>
            <w:r>
              <w:rPr>
                <w:rFonts w:ascii="Arial" w:eastAsia="Arial" w:hAnsi="Arial" w:cs="Arial"/>
                <w:sz w:val="12"/>
                <w:szCs w:val="12"/>
              </w:rPr>
              <w:t>12/10/17</w:t>
            </w:r>
          </w:p>
        </w:tc>
        <w:tc>
          <w:tcPr>
            <w:tcW w:w="11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jc w:val="center"/>
              <w:rPr>
                <w:rFonts w:ascii="Arial" w:eastAsia="Arial" w:hAnsi="Arial" w:cs="Arial"/>
                <w:sz w:val="12"/>
                <w:szCs w:val="12"/>
              </w:rPr>
            </w:pPr>
            <w:r>
              <w:rPr>
                <w:rFonts w:ascii="Arial" w:eastAsia="Arial" w:hAnsi="Arial" w:cs="Arial"/>
                <w:sz w:val="12"/>
                <w:szCs w:val="12"/>
              </w:rPr>
              <w:t>2</w:t>
            </w:r>
          </w:p>
        </w:tc>
        <w:tc>
          <w:tcPr>
            <w:tcW w:w="2820" w:type="dxa"/>
            <w:tcBorders>
              <w:right w:val="single" w:sz="6" w:space="0" w:color="000000"/>
            </w:tcBorders>
            <w:tcMar>
              <w:top w:w="40" w:type="dxa"/>
              <w:left w:w="40" w:type="dxa"/>
              <w:bottom w:w="40" w:type="dxa"/>
              <w:right w:w="40" w:type="dxa"/>
            </w:tcMar>
            <w:vAlign w:val="bottom"/>
          </w:tcPr>
          <w:p w:rsidR="00EA0121" w:rsidRDefault="001D33C3">
            <w:pPr>
              <w:widowControl w:val="0"/>
              <w:spacing w:line="276" w:lineRule="auto"/>
              <w:rPr>
                <w:rFonts w:ascii="Arial" w:eastAsia="Arial" w:hAnsi="Arial" w:cs="Arial"/>
                <w:sz w:val="12"/>
                <w:szCs w:val="12"/>
              </w:rPr>
            </w:pPr>
            <w:r>
              <w:rPr>
                <w:rFonts w:ascii="Arial" w:eastAsia="Arial" w:hAnsi="Arial" w:cs="Arial"/>
                <w:sz w:val="12"/>
                <w:szCs w:val="12"/>
              </w:rPr>
              <w:t>Added 1% raffinose</w:t>
            </w:r>
          </w:p>
        </w:tc>
      </w:tr>
      <w:tr w:rsidR="00EA0121">
        <w:trPr>
          <w:jc w:val="center"/>
        </w:trPr>
        <w:tc>
          <w:tcPr>
            <w:tcW w:w="4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center"/>
          </w:tcPr>
          <w:p w:rsidR="00EA0121" w:rsidRDefault="001D33C3">
            <w:pPr>
              <w:widowControl w:val="0"/>
              <w:jc w:val="center"/>
              <w:rPr>
                <w:rFonts w:ascii="Arial" w:eastAsia="Arial" w:hAnsi="Arial" w:cs="Arial"/>
                <w:sz w:val="12"/>
                <w:szCs w:val="12"/>
              </w:rPr>
            </w:pPr>
            <w:r>
              <w:rPr>
                <w:rFonts w:ascii="Arial" w:eastAsia="Arial" w:hAnsi="Arial" w:cs="Arial"/>
                <w:sz w:val="12"/>
                <w:szCs w:val="12"/>
              </w:rPr>
              <w:t>21</w:t>
            </w:r>
          </w:p>
        </w:tc>
        <w:tc>
          <w:tcPr>
            <w:tcW w:w="132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rPr>
                <w:rFonts w:ascii="Arial" w:eastAsia="Arial" w:hAnsi="Arial" w:cs="Arial"/>
                <w:sz w:val="12"/>
                <w:szCs w:val="12"/>
              </w:rPr>
            </w:pPr>
            <w:r>
              <w:rPr>
                <w:rFonts w:ascii="Arial" w:eastAsia="Arial" w:hAnsi="Arial" w:cs="Arial"/>
                <w:sz w:val="12"/>
                <w:szCs w:val="12"/>
              </w:rPr>
              <w:t>Baffle, 1.7% Gluc</w:t>
            </w:r>
          </w:p>
        </w:tc>
        <w:tc>
          <w:tcPr>
            <w:tcW w:w="218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rPr>
                <w:rFonts w:ascii="Arial" w:eastAsia="Arial" w:hAnsi="Arial" w:cs="Arial"/>
                <w:sz w:val="12"/>
                <w:szCs w:val="12"/>
              </w:rPr>
            </w:pPr>
            <w:r>
              <w:rPr>
                <w:rFonts w:ascii="Arial" w:eastAsia="Arial" w:hAnsi="Arial" w:cs="Arial"/>
                <w:sz w:val="12"/>
                <w:szCs w:val="12"/>
              </w:rPr>
              <w:t>This study</w:t>
            </w:r>
          </w:p>
        </w:tc>
        <w:tc>
          <w:tcPr>
            <w:tcW w:w="104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rsidR="00EA0121" w:rsidRDefault="00EA0121">
            <w:pPr>
              <w:widowControl w:val="0"/>
              <w:jc w:val="right"/>
              <w:rPr>
                <w:rFonts w:ascii="Arial" w:eastAsia="Arial" w:hAnsi="Arial" w:cs="Arial"/>
                <w:sz w:val="12"/>
                <w:szCs w:val="12"/>
              </w:rPr>
            </w:pPr>
          </w:p>
        </w:tc>
        <w:tc>
          <w:tcPr>
            <w:tcW w:w="94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jc w:val="center"/>
              <w:rPr>
                <w:rFonts w:ascii="Arial" w:eastAsia="Arial" w:hAnsi="Arial" w:cs="Arial"/>
                <w:sz w:val="12"/>
                <w:szCs w:val="12"/>
              </w:rPr>
            </w:pPr>
            <w:r>
              <w:rPr>
                <w:rFonts w:ascii="Arial" w:eastAsia="Arial" w:hAnsi="Arial" w:cs="Arial"/>
                <w:sz w:val="12"/>
                <w:szCs w:val="12"/>
              </w:rPr>
              <w:t>8</w:t>
            </w:r>
          </w:p>
        </w:tc>
        <w:tc>
          <w:tcPr>
            <w:tcW w:w="98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EA0121">
            <w:pPr>
              <w:widowControl w:val="0"/>
              <w:rPr>
                <w:rFonts w:ascii="Arial" w:eastAsia="Arial" w:hAnsi="Arial" w:cs="Arial"/>
                <w:sz w:val="12"/>
                <w:szCs w:val="12"/>
              </w:rPr>
            </w:pPr>
          </w:p>
        </w:tc>
        <w:tc>
          <w:tcPr>
            <w:tcW w:w="11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jc w:val="center"/>
              <w:rPr>
                <w:rFonts w:ascii="Arial" w:eastAsia="Arial" w:hAnsi="Arial" w:cs="Arial"/>
                <w:sz w:val="12"/>
                <w:szCs w:val="12"/>
              </w:rPr>
            </w:pPr>
            <w:r>
              <w:rPr>
                <w:rFonts w:ascii="Arial" w:eastAsia="Arial" w:hAnsi="Arial" w:cs="Arial"/>
                <w:sz w:val="12"/>
                <w:szCs w:val="12"/>
              </w:rPr>
              <w:t>2</w:t>
            </w:r>
          </w:p>
        </w:tc>
        <w:tc>
          <w:tcPr>
            <w:tcW w:w="2820" w:type="dxa"/>
            <w:tcBorders>
              <w:right w:val="single" w:sz="6" w:space="0" w:color="000000"/>
            </w:tcBorders>
            <w:tcMar>
              <w:top w:w="40" w:type="dxa"/>
              <w:left w:w="40" w:type="dxa"/>
              <w:bottom w:w="40" w:type="dxa"/>
              <w:right w:w="40" w:type="dxa"/>
            </w:tcMar>
            <w:vAlign w:val="bottom"/>
          </w:tcPr>
          <w:p w:rsidR="00EA0121" w:rsidRDefault="001D33C3">
            <w:pPr>
              <w:widowControl w:val="0"/>
              <w:spacing w:line="276" w:lineRule="auto"/>
              <w:rPr>
                <w:rFonts w:ascii="Arial" w:eastAsia="Arial" w:hAnsi="Arial" w:cs="Arial"/>
                <w:sz w:val="12"/>
                <w:szCs w:val="12"/>
              </w:rPr>
            </w:pPr>
            <w:r>
              <w:rPr>
                <w:rFonts w:ascii="Arial" w:eastAsia="Arial" w:hAnsi="Arial" w:cs="Arial"/>
                <w:sz w:val="12"/>
                <w:szCs w:val="12"/>
              </w:rPr>
              <w:t>1.7% glucose concentration, used baffled flask</w:t>
            </w:r>
          </w:p>
        </w:tc>
      </w:tr>
      <w:tr w:rsidR="00EA0121">
        <w:trPr>
          <w:jc w:val="center"/>
        </w:trPr>
        <w:tc>
          <w:tcPr>
            <w:tcW w:w="4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center"/>
          </w:tcPr>
          <w:p w:rsidR="00EA0121" w:rsidRDefault="001D33C3">
            <w:pPr>
              <w:widowControl w:val="0"/>
              <w:jc w:val="center"/>
              <w:rPr>
                <w:rFonts w:ascii="Arial" w:eastAsia="Arial" w:hAnsi="Arial" w:cs="Arial"/>
                <w:sz w:val="12"/>
                <w:szCs w:val="12"/>
              </w:rPr>
            </w:pPr>
            <w:r>
              <w:rPr>
                <w:rFonts w:ascii="Arial" w:eastAsia="Arial" w:hAnsi="Arial" w:cs="Arial"/>
                <w:sz w:val="12"/>
                <w:szCs w:val="12"/>
              </w:rPr>
              <w:t>22</w:t>
            </w:r>
          </w:p>
        </w:tc>
        <w:tc>
          <w:tcPr>
            <w:tcW w:w="132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rPr>
                <w:rFonts w:ascii="Arial" w:eastAsia="Arial" w:hAnsi="Arial" w:cs="Arial"/>
                <w:sz w:val="12"/>
                <w:szCs w:val="12"/>
              </w:rPr>
            </w:pPr>
            <w:r>
              <w:rPr>
                <w:rFonts w:ascii="Arial" w:eastAsia="Arial" w:hAnsi="Arial" w:cs="Arial"/>
                <w:sz w:val="12"/>
                <w:szCs w:val="12"/>
              </w:rPr>
              <w:t>Baffle, 1.6% Gluc</w:t>
            </w:r>
          </w:p>
        </w:tc>
        <w:tc>
          <w:tcPr>
            <w:tcW w:w="218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rPr>
                <w:rFonts w:ascii="Arial" w:eastAsia="Arial" w:hAnsi="Arial" w:cs="Arial"/>
                <w:sz w:val="12"/>
                <w:szCs w:val="12"/>
              </w:rPr>
            </w:pPr>
            <w:r>
              <w:rPr>
                <w:rFonts w:ascii="Arial" w:eastAsia="Arial" w:hAnsi="Arial" w:cs="Arial"/>
                <w:sz w:val="12"/>
                <w:szCs w:val="12"/>
              </w:rPr>
              <w:t>This study</w:t>
            </w:r>
          </w:p>
        </w:tc>
        <w:tc>
          <w:tcPr>
            <w:tcW w:w="104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rsidR="00EA0121" w:rsidRDefault="00EA0121">
            <w:pPr>
              <w:widowControl w:val="0"/>
              <w:jc w:val="right"/>
              <w:rPr>
                <w:rFonts w:ascii="Arial" w:eastAsia="Arial" w:hAnsi="Arial" w:cs="Arial"/>
                <w:sz w:val="12"/>
                <w:szCs w:val="12"/>
              </w:rPr>
            </w:pPr>
          </w:p>
        </w:tc>
        <w:tc>
          <w:tcPr>
            <w:tcW w:w="94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jc w:val="center"/>
              <w:rPr>
                <w:rFonts w:ascii="Arial" w:eastAsia="Arial" w:hAnsi="Arial" w:cs="Arial"/>
                <w:sz w:val="12"/>
                <w:szCs w:val="12"/>
              </w:rPr>
            </w:pPr>
            <w:r>
              <w:rPr>
                <w:rFonts w:ascii="Arial" w:eastAsia="Arial" w:hAnsi="Arial" w:cs="Arial"/>
                <w:sz w:val="12"/>
                <w:szCs w:val="12"/>
              </w:rPr>
              <w:t>8</w:t>
            </w:r>
          </w:p>
        </w:tc>
        <w:tc>
          <w:tcPr>
            <w:tcW w:w="98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EA0121">
            <w:pPr>
              <w:widowControl w:val="0"/>
              <w:rPr>
                <w:rFonts w:ascii="Arial" w:eastAsia="Arial" w:hAnsi="Arial" w:cs="Arial"/>
                <w:sz w:val="12"/>
                <w:szCs w:val="12"/>
              </w:rPr>
            </w:pPr>
          </w:p>
        </w:tc>
        <w:tc>
          <w:tcPr>
            <w:tcW w:w="11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jc w:val="center"/>
              <w:rPr>
                <w:rFonts w:ascii="Arial" w:eastAsia="Arial" w:hAnsi="Arial" w:cs="Arial"/>
                <w:sz w:val="12"/>
                <w:szCs w:val="12"/>
              </w:rPr>
            </w:pPr>
            <w:r>
              <w:rPr>
                <w:rFonts w:ascii="Arial" w:eastAsia="Arial" w:hAnsi="Arial" w:cs="Arial"/>
                <w:sz w:val="12"/>
                <w:szCs w:val="12"/>
              </w:rPr>
              <w:t>2</w:t>
            </w:r>
          </w:p>
        </w:tc>
        <w:tc>
          <w:tcPr>
            <w:tcW w:w="2820" w:type="dxa"/>
            <w:tcBorders>
              <w:right w:val="single" w:sz="6" w:space="0" w:color="000000"/>
            </w:tcBorders>
            <w:tcMar>
              <w:top w:w="40" w:type="dxa"/>
              <w:left w:w="40" w:type="dxa"/>
              <w:bottom w:w="40" w:type="dxa"/>
              <w:right w:w="40" w:type="dxa"/>
            </w:tcMar>
            <w:vAlign w:val="bottom"/>
          </w:tcPr>
          <w:p w:rsidR="00EA0121" w:rsidRDefault="001D33C3">
            <w:pPr>
              <w:widowControl w:val="0"/>
              <w:spacing w:line="276" w:lineRule="auto"/>
              <w:rPr>
                <w:rFonts w:ascii="Arial" w:eastAsia="Arial" w:hAnsi="Arial" w:cs="Arial"/>
                <w:sz w:val="12"/>
                <w:szCs w:val="12"/>
              </w:rPr>
            </w:pPr>
            <w:r>
              <w:rPr>
                <w:rFonts w:ascii="Arial" w:eastAsia="Arial" w:hAnsi="Arial" w:cs="Arial"/>
                <w:sz w:val="12"/>
                <w:szCs w:val="12"/>
              </w:rPr>
              <w:t>1.6% glucose concentration, used baffled flask</w:t>
            </w:r>
          </w:p>
        </w:tc>
      </w:tr>
      <w:tr w:rsidR="00EA0121">
        <w:trPr>
          <w:jc w:val="center"/>
        </w:trPr>
        <w:tc>
          <w:tcPr>
            <w:tcW w:w="4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center"/>
          </w:tcPr>
          <w:p w:rsidR="00EA0121" w:rsidRDefault="001D33C3">
            <w:pPr>
              <w:widowControl w:val="0"/>
              <w:jc w:val="center"/>
              <w:rPr>
                <w:rFonts w:ascii="Arial" w:eastAsia="Arial" w:hAnsi="Arial" w:cs="Arial"/>
                <w:sz w:val="12"/>
                <w:szCs w:val="12"/>
              </w:rPr>
            </w:pPr>
            <w:r>
              <w:rPr>
                <w:rFonts w:ascii="Arial" w:eastAsia="Arial" w:hAnsi="Arial" w:cs="Arial"/>
                <w:sz w:val="12"/>
                <w:szCs w:val="12"/>
              </w:rPr>
              <w:t>23</w:t>
            </w:r>
          </w:p>
        </w:tc>
        <w:tc>
          <w:tcPr>
            <w:tcW w:w="132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rPr>
                <w:rFonts w:ascii="Arial" w:eastAsia="Arial" w:hAnsi="Arial" w:cs="Arial"/>
                <w:sz w:val="12"/>
                <w:szCs w:val="12"/>
              </w:rPr>
            </w:pPr>
            <w:r>
              <w:rPr>
                <w:rFonts w:ascii="Arial" w:eastAsia="Arial" w:hAnsi="Arial" w:cs="Arial"/>
                <w:sz w:val="12"/>
                <w:szCs w:val="12"/>
              </w:rPr>
              <w:t>18hr Ferm</w:t>
            </w:r>
          </w:p>
        </w:tc>
        <w:tc>
          <w:tcPr>
            <w:tcW w:w="218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rPr>
                <w:rFonts w:ascii="Arial" w:eastAsia="Arial" w:hAnsi="Arial" w:cs="Arial"/>
                <w:sz w:val="12"/>
                <w:szCs w:val="12"/>
              </w:rPr>
            </w:pPr>
            <w:r>
              <w:rPr>
                <w:rFonts w:ascii="Arial" w:eastAsia="Arial" w:hAnsi="Arial" w:cs="Arial"/>
                <w:sz w:val="12"/>
                <w:szCs w:val="12"/>
              </w:rPr>
              <w:t>Li et al (2018)</w:t>
            </w:r>
          </w:p>
        </w:tc>
        <w:tc>
          <w:tcPr>
            <w:tcW w:w="104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jc w:val="right"/>
              <w:rPr>
                <w:rFonts w:ascii="Arial" w:eastAsia="Arial" w:hAnsi="Arial" w:cs="Arial"/>
                <w:sz w:val="12"/>
                <w:szCs w:val="12"/>
              </w:rPr>
            </w:pPr>
            <w:r>
              <w:rPr>
                <w:rFonts w:ascii="Arial" w:eastAsia="Arial" w:hAnsi="Arial" w:cs="Arial"/>
                <w:sz w:val="12"/>
                <w:szCs w:val="12"/>
              </w:rPr>
              <w:t>4800</w:t>
            </w:r>
          </w:p>
        </w:tc>
        <w:tc>
          <w:tcPr>
            <w:tcW w:w="94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jc w:val="center"/>
              <w:rPr>
                <w:rFonts w:ascii="Arial" w:eastAsia="Arial" w:hAnsi="Arial" w:cs="Arial"/>
                <w:sz w:val="12"/>
                <w:szCs w:val="12"/>
              </w:rPr>
            </w:pPr>
            <w:r>
              <w:rPr>
                <w:rFonts w:ascii="Arial" w:eastAsia="Arial" w:hAnsi="Arial" w:cs="Arial"/>
                <w:sz w:val="12"/>
                <w:szCs w:val="12"/>
              </w:rPr>
              <w:t>4</w:t>
            </w:r>
          </w:p>
        </w:tc>
        <w:tc>
          <w:tcPr>
            <w:tcW w:w="98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jc w:val="right"/>
              <w:rPr>
                <w:rFonts w:ascii="Arial" w:eastAsia="Arial" w:hAnsi="Arial" w:cs="Arial"/>
                <w:sz w:val="12"/>
                <w:szCs w:val="12"/>
              </w:rPr>
            </w:pPr>
            <w:r>
              <w:rPr>
                <w:rFonts w:ascii="Arial" w:eastAsia="Arial" w:hAnsi="Arial" w:cs="Arial"/>
                <w:sz w:val="12"/>
                <w:szCs w:val="12"/>
              </w:rPr>
              <w:t>5/9/15</w:t>
            </w:r>
          </w:p>
        </w:tc>
        <w:tc>
          <w:tcPr>
            <w:tcW w:w="11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jc w:val="center"/>
              <w:rPr>
                <w:rFonts w:ascii="Arial" w:eastAsia="Arial" w:hAnsi="Arial" w:cs="Arial"/>
                <w:sz w:val="12"/>
                <w:szCs w:val="12"/>
              </w:rPr>
            </w:pPr>
            <w:r>
              <w:rPr>
                <w:rFonts w:ascii="Arial" w:eastAsia="Arial" w:hAnsi="Arial" w:cs="Arial"/>
                <w:sz w:val="12"/>
                <w:szCs w:val="12"/>
              </w:rPr>
              <w:t>3</w:t>
            </w:r>
          </w:p>
        </w:tc>
        <w:tc>
          <w:tcPr>
            <w:tcW w:w="2820" w:type="dxa"/>
            <w:tcBorders>
              <w:right w:val="single" w:sz="6" w:space="0" w:color="000000"/>
            </w:tcBorders>
            <w:tcMar>
              <w:top w:w="40" w:type="dxa"/>
              <w:left w:w="40" w:type="dxa"/>
              <w:bottom w:w="40" w:type="dxa"/>
              <w:right w:w="40" w:type="dxa"/>
            </w:tcMar>
            <w:vAlign w:val="bottom"/>
          </w:tcPr>
          <w:p w:rsidR="00EA0121" w:rsidRDefault="001D33C3">
            <w:pPr>
              <w:widowControl w:val="0"/>
              <w:spacing w:line="276" w:lineRule="auto"/>
              <w:rPr>
                <w:rFonts w:ascii="Arial" w:eastAsia="Arial" w:hAnsi="Arial" w:cs="Arial"/>
                <w:sz w:val="12"/>
                <w:szCs w:val="12"/>
              </w:rPr>
            </w:pPr>
            <w:r>
              <w:rPr>
                <w:rFonts w:ascii="Arial" w:eastAsia="Arial" w:hAnsi="Arial" w:cs="Arial"/>
                <w:sz w:val="12"/>
                <w:szCs w:val="12"/>
              </w:rPr>
              <w:t>50 hours of growth, 2.5*10^7 cells transferred, resulting in ~18 hours of fermentation phase</w:t>
            </w:r>
          </w:p>
        </w:tc>
      </w:tr>
      <w:tr w:rsidR="00EA0121">
        <w:trPr>
          <w:jc w:val="center"/>
        </w:trPr>
        <w:tc>
          <w:tcPr>
            <w:tcW w:w="4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center"/>
          </w:tcPr>
          <w:p w:rsidR="00EA0121" w:rsidRDefault="001D33C3">
            <w:pPr>
              <w:widowControl w:val="0"/>
              <w:jc w:val="center"/>
              <w:rPr>
                <w:rFonts w:ascii="Arial" w:eastAsia="Arial" w:hAnsi="Arial" w:cs="Arial"/>
                <w:sz w:val="12"/>
                <w:szCs w:val="12"/>
              </w:rPr>
            </w:pPr>
            <w:r>
              <w:rPr>
                <w:rFonts w:ascii="Arial" w:eastAsia="Arial" w:hAnsi="Arial" w:cs="Arial"/>
                <w:sz w:val="12"/>
                <w:szCs w:val="12"/>
              </w:rPr>
              <w:t>24</w:t>
            </w:r>
          </w:p>
        </w:tc>
        <w:tc>
          <w:tcPr>
            <w:tcW w:w="132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rPr>
                <w:rFonts w:ascii="Arial" w:eastAsia="Arial" w:hAnsi="Arial" w:cs="Arial"/>
                <w:sz w:val="12"/>
                <w:szCs w:val="12"/>
              </w:rPr>
            </w:pPr>
            <w:r>
              <w:rPr>
                <w:rFonts w:ascii="Arial" w:eastAsia="Arial" w:hAnsi="Arial" w:cs="Arial"/>
                <w:sz w:val="12"/>
                <w:szCs w:val="12"/>
              </w:rPr>
              <w:t>Baffle, 1.4% Gluc</w:t>
            </w:r>
          </w:p>
        </w:tc>
        <w:tc>
          <w:tcPr>
            <w:tcW w:w="218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rPr>
                <w:rFonts w:ascii="Arial" w:eastAsia="Arial" w:hAnsi="Arial" w:cs="Arial"/>
                <w:sz w:val="12"/>
                <w:szCs w:val="12"/>
              </w:rPr>
            </w:pPr>
            <w:r>
              <w:rPr>
                <w:rFonts w:ascii="Arial" w:eastAsia="Arial" w:hAnsi="Arial" w:cs="Arial"/>
                <w:sz w:val="12"/>
                <w:szCs w:val="12"/>
              </w:rPr>
              <w:t>This study</w:t>
            </w:r>
          </w:p>
        </w:tc>
        <w:tc>
          <w:tcPr>
            <w:tcW w:w="104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rsidR="00EA0121" w:rsidRDefault="00EA0121">
            <w:pPr>
              <w:widowControl w:val="0"/>
              <w:jc w:val="right"/>
              <w:rPr>
                <w:rFonts w:ascii="Arial" w:eastAsia="Arial" w:hAnsi="Arial" w:cs="Arial"/>
                <w:sz w:val="12"/>
                <w:szCs w:val="12"/>
              </w:rPr>
            </w:pPr>
          </w:p>
        </w:tc>
        <w:tc>
          <w:tcPr>
            <w:tcW w:w="94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jc w:val="center"/>
              <w:rPr>
                <w:rFonts w:ascii="Arial" w:eastAsia="Arial" w:hAnsi="Arial" w:cs="Arial"/>
                <w:sz w:val="12"/>
                <w:szCs w:val="12"/>
              </w:rPr>
            </w:pPr>
            <w:r>
              <w:rPr>
                <w:rFonts w:ascii="Arial" w:eastAsia="Arial" w:hAnsi="Arial" w:cs="Arial"/>
                <w:sz w:val="12"/>
                <w:szCs w:val="12"/>
              </w:rPr>
              <w:t>8</w:t>
            </w:r>
          </w:p>
        </w:tc>
        <w:tc>
          <w:tcPr>
            <w:tcW w:w="98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EA0121">
            <w:pPr>
              <w:widowControl w:val="0"/>
              <w:rPr>
                <w:rFonts w:ascii="Arial" w:eastAsia="Arial" w:hAnsi="Arial" w:cs="Arial"/>
                <w:sz w:val="12"/>
                <w:szCs w:val="12"/>
              </w:rPr>
            </w:pPr>
          </w:p>
        </w:tc>
        <w:tc>
          <w:tcPr>
            <w:tcW w:w="11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jc w:val="center"/>
              <w:rPr>
                <w:rFonts w:ascii="Arial" w:eastAsia="Arial" w:hAnsi="Arial" w:cs="Arial"/>
                <w:sz w:val="12"/>
                <w:szCs w:val="12"/>
              </w:rPr>
            </w:pPr>
            <w:r>
              <w:rPr>
                <w:rFonts w:ascii="Arial" w:eastAsia="Arial" w:hAnsi="Arial" w:cs="Arial"/>
                <w:sz w:val="12"/>
                <w:szCs w:val="12"/>
              </w:rPr>
              <w:t>2</w:t>
            </w:r>
          </w:p>
        </w:tc>
        <w:tc>
          <w:tcPr>
            <w:tcW w:w="2820" w:type="dxa"/>
            <w:tcBorders>
              <w:right w:val="single" w:sz="6" w:space="0" w:color="000000"/>
            </w:tcBorders>
            <w:tcMar>
              <w:top w:w="40" w:type="dxa"/>
              <w:left w:w="40" w:type="dxa"/>
              <w:bottom w:w="40" w:type="dxa"/>
              <w:right w:w="40" w:type="dxa"/>
            </w:tcMar>
            <w:vAlign w:val="bottom"/>
          </w:tcPr>
          <w:p w:rsidR="00EA0121" w:rsidRDefault="001D33C3">
            <w:pPr>
              <w:widowControl w:val="0"/>
              <w:spacing w:line="276" w:lineRule="auto"/>
              <w:rPr>
                <w:rFonts w:ascii="Arial" w:eastAsia="Arial" w:hAnsi="Arial" w:cs="Arial"/>
                <w:sz w:val="12"/>
                <w:szCs w:val="12"/>
              </w:rPr>
            </w:pPr>
            <w:r>
              <w:rPr>
                <w:rFonts w:ascii="Arial" w:eastAsia="Arial" w:hAnsi="Arial" w:cs="Arial"/>
                <w:sz w:val="12"/>
                <w:szCs w:val="12"/>
              </w:rPr>
              <w:t>1.4% glucose concentration, used baffled flask</w:t>
            </w:r>
          </w:p>
        </w:tc>
      </w:tr>
      <w:tr w:rsidR="00EA0121">
        <w:trPr>
          <w:jc w:val="center"/>
        </w:trPr>
        <w:tc>
          <w:tcPr>
            <w:tcW w:w="4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center"/>
          </w:tcPr>
          <w:p w:rsidR="00EA0121" w:rsidRDefault="001D33C3">
            <w:pPr>
              <w:widowControl w:val="0"/>
              <w:jc w:val="center"/>
              <w:rPr>
                <w:rFonts w:ascii="Arial" w:eastAsia="Arial" w:hAnsi="Arial" w:cs="Arial"/>
                <w:sz w:val="12"/>
                <w:szCs w:val="12"/>
              </w:rPr>
            </w:pPr>
            <w:r>
              <w:rPr>
                <w:rFonts w:ascii="Arial" w:eastAsia="Arial" w:hAnsi="Arial" w:cs="Arial"/>
                <w:sz w:val="12"/>
                <w:szCs w:val="12"/>
              </w:rPr>
              <w:t>25</w:t>
            </w:r>
          </w:p>
        </w:tc>
        <w:tc>
          <w:tcPr>
            <w:tcW w:w="132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rPr>
                <w:rFonts w:ascii="Arial" w:eastAsia="Arial" w:hAnsi="Arial" w:cs="Arial"/>
                <w:sz w:val="12"/>
                <w:szCs w:val="12"/>
              </w:rPr>
            </w:pPr>
            <w:r>
              <w:rPr>
                <w:rFonts w:ascii="Arial" w:eastAsia="Arial" w:hAnsi="Arial" w:cs="Arial"/>
                <w:sz w:val="12"/>
                <w:szCs w:val="12"/>
              </w:rPr>
              <w:t>2ug Flu</w:t>
            </w:r>
          </w:p>
        </w:tc>
        <w:tc>
          <w:tcPr>
            <w:tcW w:w="218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rPr>
                <w:rFonts w:ascii="Arial" w:eastAsia="Arial" w:hAnsi="Arial" w:cs="Arial"/>
                <w:sz w:val="12"/>
                <w:szCs w:val="12"/>
              </w:rPr>
            </w:pPr>
            <w:r>
              <w:rPr>
                <w:rFonts w:ascii="Arial" w:eastAsia="Arial" w:hAnsi="Arial" w:cs="Arial"/>
                <w:sz w:val="12"/>
                <w:szCs w:val="12"/>
              </w:rPr>
              <w:t>This study</w:t>
            </w:r>
          </w:p>
        </w:tc>
        <w:tc>
          <w:tcPr>
            <w:tcW w:w="104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jc w:val="right"/>
              <w:rPr>
                <w:rFonts w:ascii="Arial" w:eastAsia="Arial" w:hAnsi="Arial" w:cs="Arial"/>
                <w:sz w:val="12"/>
                <w:szCs w:val="12"/>
              </w:rPr>
            </w:pPr>
            <w:r>
              <w:rPr>
                <w:rFonts w:ascii="Arial" w:eastAsia="Arial" w:hAnsi="Arial" w:cs="Arial"/>
                <w:sz w:val="12"/>
                <w:szCs w:val="12"/>
              </w:rPr>
              <w:t>500</w:t>
            </w:r>
          </w:p>
        </w:tc>
        <w:tc>
          <w:tcPr>
            <w:tcW w:w="94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jc w:val="center"/>
              <w:rPr>
                <w:rFonts w:ascii="Arial" w:eastAsia="Arial" w:hAnsi="Arial" w:cs="Arial"/>
                <w:sz w:val="12"/>
                <w:szCs w:val="12"/>
              </w:rPr>
            </w:pPr>
            <w:r>
              <w:rPr>
                <w:rFonts w:ascii="Arial" w:eastAsia="Arial" w:hAnsi="Arial" w:cs="Arial"/>
                <w:sz w:val="12"/>
                <w:szCs w:val="12"/>
              </w:rPr>
              <w:t>9</w:t>
            </w:r>
          </w:p>
        </w:tc>
        <w:tc>
          <w:tcPr>
            <w:tcW w:w="98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jc w:val="right"/>
              <w:rPr>
                <w:rFonts w:ascii="Arial" w:eastAsia="Arial" w:hAnsi="Arial" w:cs="Arial"/>
                <w:sz w:val="12"/>
                <w:szCs w:val="12"/>
              </w:rPr>
            </w:pPr>
            <w:r>
              <w:rPr>
                <w:rFonts w:ascii="Arial" w:eastAsia="Arial" w:hAnsi="Arial" w:cs="Arial"/>
                <w:sz w:val="12"/>
                <w:szCs w:val="12"/>
              </w:rPr>
              <w:t>12/10/17</w:t>
            </w:r>
          </w:p>
        </w:tc>
        <w:tc>
          <w:tcPr>
            <w:tcW w:w="11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jc w:val="center"/>
              <w:rPr>
                <w:rFonts w:ascii="Arial" w:eastAsia="Arial" w:hAnsi="Arial" w:cs="Arial"/>
                <w:sz w:val="12"/>
                <w:szCs w:val="12"/>
              </w:rPr>
            </w:pPr>
            <w:r>
              <w:rPr>
                <w:rFonts w:ascii="Arial" w:eastAsia="Arial" w:hAnsi="Arial" w:cs="Arial"/>
                <w:sz w:val="12"/>
                <w:szCs w:val="12"/>
              </w:rPr>
              <w:t>2</w:t>
            </w:r>
          </w:p>
        </w:tc>
        <w:tc>
          <w:tcPr>
            <w:tcW w:w="2820" w:type="dxa"/>
            <w:tcBorders>
              <w:right w:val="single" w:sz="6" w:space="0" w:color="000000"/>
            </w:tcBorders>
            <w:tcMar>
              <w:top w:w="40" w:type="dxa"/>
              <w:left w:w="40" w:type="dxa"/>
              <w:bottom w:w="40" w:type="dxa"/>
              <w:right w:w="40" w:type="dxa"/>
            </w:tcMar>
            <w:vAlign w:val="bottom"/>
          </w:tcPr>
          <w:p w:rsidR="00EA0121" w:rsidRDefault="001D33C3">
            <w:pPr>
              <w:widowControl w:val="0"/>
              <w:spacing w:line="276" w:lineRule="auto"/>
              <w:rPr>
                <w:rFonts w:ascii="Arial" w:eastAsia="Arial" w:hAnsi="Arial" w:cs="Arial"/>
                <w:sz w:val="12"/>
                <w:szCs w:val="12"/>
              </w:rPr>
            </w:pPr>
            <w:r>
              <w:rPr>
                <w:rFonts w:ascii="Arial" w:eastAsia="Arial" w:hAnsi="Arial" w:cs="Arial"/>
                <w:sz w:val="12"/>
                <w:szCs w:val="12"/>
              </w:rPr>
              <w:t>Added 2ug Fluconazole</w:t>
            </w:r>
          </w:p>
        </w:tc>
      </w:tr>
      <w:tr w:rsidR="00EA0121">
        <w:trPr>
          <w:jc w:val="center"/>
        </w:trPr>
        <w:tc>
          <w:tcPr>
            <w:tcW w:w="4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center"/>
          </w:tcPr>
          <w:p w:rsidR="00EA0121" w:rsidRDefault="001D33C3">
            <w:pPr>
              <w:widowControl w:val="0"/>
              <w:jc w:val="center"/>
              <w:rPr>
                <w:rFonts w:ascii="Arial" w:eastAsia="Arial" w:hAnsi="Arial" w:cs="Arial"/>
                <w:sz w:val="12"/>
                <w:szCs w:val="12"/>
              </w:rPr>
            </w:pPr>
            <w:r>
              <w:rPr>
                <w:rFonts w:ascii="Arial" w:eastAsia="Arial" w:hAnsi="Arial" w:cs="Arial"/>
                <w:sz w:val="12"/>
                <w:szCs w:val="12"/>
              </w:rPr>
              <w:t>26</w:t>
            </w:r>
          </w:p>
        </w:tc>
        <w:tc>
          <w:tcPr>
            <w:tcW w:w="132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rPr>
                <w:rFonts w:ascii="Arial" w:eastAsia="Arial" w:hAnsi="Arial" w:cs="Arial"/>
                <w:sz w:val="12"/>
                <w:szCs w:val="12"/>
              </w:rPr>
            </w:pPr>
            <w:r>
              <w:rPr>
                <w:rFonts w:ascii="Arial" w:eastAsia="Arial" w:hAnsi="Arial" w:cs="Arial"/>
                <w:sz w:val="12"/>
                <w:szCs w:val="12"/>
              </w:rPr>
              <w:t>22hr Ferm</w:t>
            </w:r>
          </w:p>
        </w:tc>
        <w:tc>
          <w:tcPr>
            <w:tcW w:w="218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rPr>
                <w:rFonts w:ascii="Arial" w:eastAsia="Arial" w:hAnsi="Arial" w:cs="Arial"/>
                <w:sz w:val="12"/>
                <w:szCs w:val="12"/>
              </w:rPr>
            </w:pPr>
            <w:r>
              <w:rPr>
                <w:rFonts w:ascii="Arial" w:eastAsia="Arial" w:hAnsi="Arial" w:cs="Arial"/>
                <w:sz w:val="12"/>
                <w:szCs w:val="12"/>
              </w:rPr>
              <w:t>Li et al (2018)</w:t>
            </w:r>
          </w:p>
        </w:tc>
        <w:tc>
          <w:tcPr>
            <w:tcW w:w="104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jc w:val="right"/>
              <w:rPr>
                <w:rFonts w:ascii="Arial" w:eastAsia="Arial" w:hAnsi="Arial" w:cs="Arial"/>
                <w:sz w:val="12"/>
                <w:szCs w:val="12"/>
              </w:rPr>
            </w:pPr>
            <w:r>
              <w:rPr>
                <w:rFonts w:ascii="Arial" w:eastAsia="Arial" w:hAnsi="Arial" w:cs="Arial"/>
                <w:sz w:val="12"/>
                <w:szCs w:val="12"/>
              </w:rPr>
              <w:t>4800</w:t>
            </w:r>
          </w:p>
        </w:tc>
        <w:tc>
          <w:tcPr>
            <w:tcW w:w="94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jc w:val="center"/>
              <w:rPr>
                <w:rFonts w:ascii="Arial" w:eastAsia="Arial" w:hAnsi="Arial" w:cs="Arial"/>
                <w:sz w:val="12"/>
                <w:szCs w:val="12"/>
              </w:rPr>
            </w:pPr>
            <w:r>
              <w:rPr>
                <w:rFonts w:ascii="Arial" w:eastAsia="Arial" w:hAnsi="Arial" w:cs="Arial"/>
                <w:sz w:val="12"/>
                <w:szCs w:val="12"/>
              </w:rPr>
              <w:t>4</w:t>
            </w:r>
          </w:p>
        </w:tc>
        <w:tc>
          <w:tcPr>
            <w:tcW w:w="98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jc w:val="right"/>
              <w:rPr>
                <w:rFonts w:ascii="Arial" w:eastAsia="Arial" w:hAnsi="Arial" w:cs="Arial"/>
                <w:sz w:val="12"/>
                <w:szCs w:val="12"/>
              </w:rPr>
            </w:pPr>
            <w:r>
              <w:rPr>
                <w:rFonts w:ascii="Arial" w:eastAsia="Arial" w:hAnsi="Arial" w:cs="Arial"/>
                <w:sz w:val="12"/>
                <w:szCs w:val="12"/>
              </w:rPr>
              <w:t>5/9/15</w:t>
            </w:r>
          </w:p>
        </w:tc>
        <w:tc>
          <w:tcPr>
            <w:tcW w:w="11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jc w:val="center"/>
              <w:rPr>
                <w:rFonts w:ascii="Arial" w:eastAsia="Arial" w:hAnsi="Arial" w:cs="Arial"/>
                <w:sz w:val="12"/>
                <w:szCs w:val="12"/>
              </w:rPr>
            </w:pPr>
            <w:r>
              <w:rPr>
                <w:rFonts w:ascii="Arial" w:eastAsia="Arial" w:hAnsi="Arial" w:cs="Arial"/>
                <w:sz w:val="12"/>
                <w:szCs w:val="12"/>
              </w:rPr>
              <w:t>3</w:t>
            </w:r>
          </w:p>
        </w:tc>
        <w:tc>
          <w:tcPr>
            <w:tcW w:w="2820" w:type="dxa"/>
            <w:tcBorders>
              <w:right w:val="single" w:sz="6" w:space="0" w:color="000000"/>
            </w:tcBorders>
            <w:tcMar>
              <w:top w:w="40" w:type="dxa"/>
              <w:left w:w="40" w:type="dxa"/>
              <w:bottom w:w="40" w:type="dxa"/>
              <w:right w:w="40" w:type="dxa"/>
            </w:tcMar>
            <w:vAlign w:val="bottom"/>
          </w:tcPr>
          <w:p w:rsidR="00EA0121" w:rsidRDefault="001D33C3">
            <w:pPr>
              <w:widowControl w:val="0"/>
              <w:spacing w:line="276" w:lineRule="auto"/>
              <w:rPr>
                <w:rFonts w:ascii="Arial" w:eastAsia="Arial" w:hAnsi="Arial" w:cs="Arial"/>
                <w:sz w:val="12"/>
                <w:szCs w:val="12"/>
              </w:rPr>
            </w:pPr>
            <w:r>
              <w:rPr>
                <w:rFonts w:ascii="Arial" w:eastAsia="Arial" w:hAnsi="Arial" w:cs="Arial"/>
                <w:sz w:val="12"/>
                <w:szCs w:val="12"/>
              </w:rPr>
              <w:t>54 hours of growth, 6.25*10^6 cells transferred, resulting in ~22 hours of fermentation phase</w:t>
            </w:r>
          </w:p>
        </w:tc>
      </w:tr>
      <w:tr w:rsidR="00EA0121">
        <w:trPr>
          <w:jc w:val="center"/>
        </w:trPr>
        <w:tc>
          <w:tcPr>
            <w:tcW w:w="4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center"/>
          </w:tcPr>
          <w:p w:rsidR="00EA0121" w:rsidRDefault="001D33C3">
            <w:pPr>
              <w:widowControl w:val="0"/>
              <w:jc w:val="center"/>
              <w:rPr>
                <w:rFonts w:ascii="Arial" w:eastAsia="Arial" w:hAnsi="Arial" w:cs="Arial"/>
                <w:sz w:val="12"/>
                <w:szCs w:val="12"/>
              </w:rPr>
            </w:pPr>
            <w:r>
              <w:rPr>
                <w:rFonts w:ascii="Arial" w:eastAsia="Arial" w:hAnsi="Arial" w:cs="Arial"/>
                <w:sz w:val="12"/>
                <w:szCs w:val="12"/>
              </w:rPr>
              <w:t>27</w:t>
            </w:r>
          </w:p>
        </w:tc>
        <w:tc>
          <w:tcPr>
            <w:tcW w:w="132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rPr>
                <w:rFonts w:ascii="Arial" w:eastAsia="Arial" w:hAnsi="Arial" w:cs="Arial"/>
                <w:sz w:val="12"/>
                <w:szCs w:val="12"/>
              </w:rPr>
            </w:pPr>
            <w:r>
              <w:rPr>
                <w:rFonts w:ascii="Arial" w:eastAsia="Arial" w:hAnsi="Arial" w:cs="Arial"/>
                <w:sz w:val="12"/>
                <w:szCs w:val="12"/>
              </w:rPr>
              <w:t>3 Day</w:t>
            </w:r>
          </w:p>
        </w:tc>
        <w:tc>
          <w:tcPr>
            <w:tcW w:w="218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rPr>
                <w:rFonts w:ascii="Arial" w:eastAsia="Arial" w:hAnsi="Arial" w:cs="Arial"/>
                <w:sz w:val="12"/>
                <w:szCs w:val="12"/>
              </w:rPr>
            </w:pPr>
            <w:r>
              <w:rPr>
                <w:rFonts w:ascii="Arial" w:eastAsia="Arial" w:hAnsi="Arial" w:cs="Arial"/>
                <w:sz w:val="12"/>
                <w:szCs w:val="12"/>
              </w:rPr>
              <w:t>Li et al (2018)</w:t>
            </w:r>
          </w:p>
        </w:tc>
        <w:tc>
          <w:tcPr>
            <w:tcW w:w="104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jc w:val="right"/>
              <w:rPr>
                <w:rFonts w:ascii="Arial" w:eastAsia="Arial" w:hAnsi="Arial" w:cs="Arial"/>
                <w:sz w:val="12"/>
                <w:szCs w:val="12"/>
              </w:rPr>
            </w:pPr>
            <w:r>
              <w:rPr>
                <w:rFonts w:ascii="Arial" w:eastAsia="Arial" w:hAnsi="Arial" w:cs="Arial"/>
                <w:sz w:val="12"/>
                <w:szCs w:val="12"/>
              </w:rPr>
              <w:t>4800</w:t>
            </w:r>
          </w:p>
        </w:tc>
        <w:tc>
          <w:tcPr>
            <w:tcW w:w="94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jc w:val="center"/>
              <w:rPr>
                <w:rFonts w:ascii="Arial" w:eastAsia="Arial" w:hAnsi="Arial" w:cs="Arial"/>
                <w:sz w:val="12"/>
                <w:szCs w:val="12"/>
              </w:rPr>
            </w:pPr>
            <w:r>
              <w:rPr>
                <w:rFonts w:ascii="Arial" w:eastAsia="Arial" w:hAnsi="Arial" w:cs="Arial"/>
                <w:sz w:val="12"/>
                <w:szCs w:val="12"/>
              </w:rPr>
              <w:t>2</w:t>
            </w:r>
          </w:p>
        </w:tc>
        <w:tc>
          <w:tcPr>
            <w:tcW w:w="98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jc w:val="right"/>
              <w:rPr>
                <w:rFonts w:ascii="Arial" w:eastAsia="Arial" w:hAnsi="Arial" w:cs="Arial"/>
                <w:sz w:val="12"/>
                <w:szCs w:val="12"/>
              </w:rPr>
            </w:pPr>
            <w:r>
              <w:rPr>
                <w:rFonts w:ascii="Arial" w:eastAsia="Arial" w:hAnsi="Arial" w:cs="Arial"/>
                <w:sz w:val="12"/>
                <w:szCs w:val="12"/>
              </w:rPr>
              <w:t>12/26/14</w:t>
            </w:r>
          </w:p>
        </w:tc>
        <w:tc>
          <w:tcPr>
            <w:tcW w:w="11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jc w:val="center"/>
              <w:rPr>
                <w:rFonts w:ascii="Arial" w:eastAsia="Arial" w:hAnsi="Arial" w:cs="Arial"/>
                <w:sz w:val="12"/>
                <w:szCs w:val="12"/>
              </w:rPr>
            </w:pPr>
            <w:r>
              <w:rPr>
                <w:rFonts w:ascii="Arial" w:eastAsia="Arial" w:hAnsi="Arial" w:cs="Arial"/>
                <w:sz w:val="12"/>
                <w:szCs w:val="12"/>
              </w:rPr>
              <w:t>3</w:t>
            </w:r>
          </w:p>
        </w:tc>
        <w:tc>
          <w:tcPr>
            <w:tcW w:w="2820" w:type="dxa"/>
            <w:tcMar>
              <w:top w:w="40" w:type="dxa"/>
              <w:left w:w="40" w:type="dxa"/>
              <w:bottom w:w="40" w:type="dxa"/>
              <w:right w:w="40" w:type="dxa"/>
            </w:tcMar>
            <w:vAlign w:val="bottom"/>
          </w:tcPr>
          <w:p w:rsidR="00EA0121" w:rsidRDefault="001D33C3">
            <w:pPr>
              <w:widowControl w:val="0"/>
              <w:spacing w:line="276" w:lineRule="auto"/>
              <w:rPr>
                <w:rFonts w:ascii="Arial" w:eastAsia="Arial" w:hAnsi="Arial" w:cs="Arial"/>
                <w:sz w:val="12"/>
                <w:szCs w:val="12"/>
              </w:rPr>
            </w:pPr>
            <w:r>
              <w:rPr>
                <w:rFonts w:ascii="Arial" w:eastAsia="Arial" w:hAnsi="Arial" w:cs="Arial"/>
                <w:sz w:val="12"/>
                <w:szCs w:val="12"/>
              </w:rPr>
              <w:t>3 days of growth</w:t>
            </w:r>
          </w:p>
        </w:tc>
      </w:tr>
      <w:tr w:rsidR="00EA0121">
        <w:trPr>
          <w:jc w:val="center"/>
        </w:trPr>
        <w:tc>
          <w:tcPr>
            <w:tcW w:w="4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center"/>
          </w:tcPr>
          <w:p w:rsidR="00EA0121" w:rsidRDefault="001D33C3">
            <w:pPr>
              <w:widowControl w:val="0"/>
              <w:jc w:val="center"/>
              <w:rPr>
                <w:rFonts w:ascii="Arial" w:eastAsia="Arial" w:hAnsi="Arial" w:cs="Arial"/>
                <w:sz w:val="12"/>
                <w:szCs w:val="12"/>
              </w:rPr>
            </w:pPr>
            <w:r>
              <w:rPr>
                <w:rFonts w:ascii="Arial" w:eastAsia="Arial" w:hAnsi="Arial" w:cs="Arial"/>
                <w:sz w:val="12"/>
                <w:szCs w:val="12"/>
              </w:rPr>
              <w:t>28</w:t>
            </w:r>
          </w:p>
        </w:tc>
        <w:tc>
          <w:tcPr>
            <w:tcW w:w="132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rPr>
                <w:rFonts w:ascii="Arial" w:eastAsia="Arial" w:hAnsi="Arial" w:cs="Arial"/>
                <w:sz w:val="12"/>
                <w:szCs w:val="12"/>
              </w:rPr>
            </w:pPr>
            <w:r>
              <w:rPr>
                <w:rFonts w:ascii="Arial" w:eastAsia="Arial" w:hAnsi="Arial" w:cs="Arial"/>
                <w:sz w:val="12"/>
                <w:szCs w:val="12"/>
              </w:rPr>
              <w:t>17uM GdA</w:t>
            </w:r>
          </w:p>
        </w:tc>
        <w:tc>
          <w:tcPr>
            <w:tcW w:w="218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rPr>
                <w:rFonts w:ascii="Arial" w:eastAsia="Arial" w:hAnsi="Arial" w:cs="Arial"/>
                <w:sz w:val="12"/>
                <w:szCs w:val="12"/>
              </w:rPr>
            </w:pPr>
            <w:r>
              <w:rPr>
                <w:rFonts w:ascii="Arial" w:eastAsia="Arial" w:hAnsi="Arial" w:cs="Arial"/>
                <w:sz w:val="12"/>
                <w:szCs w:val="12"/>
              </w:rPr>
              <w:t>This study</w:t>
            </w:r>
          </w:p>
        </w:tc>
        <w:tc>
          <w:tcPr>
            <w:tcW w:w="104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jc w:val="right"/>
              <w:rPr>
                <w:rFonts w:ascii="Arial" w:eastAsia="Arial" w:hAnsi="Arial" w:cs="Arial"/>
                <w:sz w:val="12"/>
                <w:szCs w:val="12"/>
              </w:rPr>
            </w:pPr>
            <w:r>
              <w:rPr>
                <w:rFonts w:ascii="Arial" w:eastAsia="Arial" w:hAnsi="Arial" w:cs="Arial"/>
                <w:sz w:val="12"/>
                <w:szCs w:val="12"/>
              </w:rPr>
              <w:t>500</w:t>
            </w:r>
          </w:p>
        </w:tc>
        <w:tc>
          <w:tcPr>
            <w:tcW w:w="94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jc w:val="center"/>
              <w:rPr>
                <w:rFonts w:ascii="Arial" w:eastAsia="Arial" w:hAnsi="Arial" w:cs="Arial"/>
                <w:sz w:val="12"/>
                <w:szCs w:val="12"/>
              </w:rPr>
            </w:pPr>
            <w:r>
              <w:rPr>
                <w:rFonts w:ascii="Arial" w:eastAsia="Arial" w:hAnsi="Arial" w:cs="Arial"/>
                <w:sz w:val="12"/>
                <w:szCs w:val="12"/>
              </w:rPr>
              <w:t>9</w:t>
            </w:r>
          </w:p>
        </w:tc>
        <w:tc>
          <w:tcPr>
            <w:tcW w:w="98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jc w:val="right"/>
              <w:rPr>
                <w:rFonts w:ascii="Arial" w:eastAsia="Arial" w:hAnsi="Arial" w:cs="Arial"/>
                <w:sz w:val="12"/>
                <w:szCs w:val="12"/>
              </w:rPr>
            </w:pPr>
            <w:r>
              <w:rPr>
                <w:rFonts w:ascii="Arial" w:eastAsia="Arial" w:hAnsi="Arial" w:cs="Arial"/>
                <w:sz w:val="12"/>
                <w:szCs w:val="12"/>
              </w:rPr>
              <w:t>12/10/17</w:t>
            </w:r>
          </w:p>
        </w:tc>
        <w:tc>
          <w:tcPr>
            <w:tcW w:w="11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jc w:val="center"/>
              <w:rPr>
                <w:rFonts w:ascii="Arial" w:eastAsia="Arial" w:hAnsi="Arial" w:cs="Arial"/>
                <w:sz w:val="12"/>
                <w:szCs w:val="12"/>
              </w:rPr>
            </w:pPr>
            <w:r>
              <w:rPr>
                <w:rFonts w:ascii="Arial" w:eastAsia="Arial" w:hAnsi="Arial" w:cs="Arial"/>
                <w:sz w:val="12"/>
                <w:szCs w:val="12"/>
              </w:rPr>
              <w:t>2</w:t>
            </w:r>
          </w:p>
        </w:tc>
        <w:tc>
          <w:tcPr>
            <w:tcW w:w="2820" w:type="dxa"/>
            <w:tcBorders>
              <w:right w:val="single" w:sz="6" w:space="0" w:color="000000"/>
            </w:tcBorders>
            <w:tcMar>
              <w:top w:w="40" w:type="dxa"/>
              <w:left w:w="40" w:type="dxa"/>
              <w:bottom w:w="40" w:type="dxa"/>
              <w:right w:w="40" w:type="dxa"/>
            </w:tcMar>
            <w:vAlign w:val="bottom"/>
          </w:tcPr>
          <w:p w:rsidR="00EA0121" w:rsidRDefault="001D33C3">
            <w:pPr>
              <w:widowControl w:val="0"/>
              <w:spacing w:line="276" w:lineRule="auto"/>
              <w:rPr>
                <w:rFonts w:ascii="Arial" w:eastAsia="Arial" w:hAnsi="Arial" w:cs="Arial"/>
                <w:sz w:val="12"/>
                <w:szCs w:val="12"/>
              </w:rPr>
            </w:pPr>
            <w:r>
              <w:rPr>
                <w:rFonts w:ascii="Arial" w:eastAsia="Arial" w:hAnsi="Arial" w:cs="Arial"/>
                <w:sz w:val="12"/>
                <w:szCs w:val="12"/>
              </w:rPr>
              <w:t>Added 17uM Geldanamycin</w:t>
            </w:r>
          </w:p>
        </w:tc>
      </w:tr>
      <w:tr w:rsidR="00EA0121">
        <w:trPr>
          <w:jc w:val="center"/>
        </w:trPr>
        <w:tc>
          <w:tcPr>
            <w:tcW w:w="4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center"/>
          </w:tcPr>
          <w:p w:rsidR="00EA0121" w:rsidRDefault="001D33C3">
            <w:pPr>
              <w:widowControl w:val="0"/>
              <w:jc w:val="center"/>
              <w:rPr>
                <w:rFonts w:ascii="Arial" w:eastAsia="Arial" w:hAnsi="Arial" w:cs="Arial"/>
                <w:sz w:val="12"/>
                <w:szCs w:val="12"/>
              </w:rPr>
            </w:pPr>
            <w:r>
              <w:rPr>
                <w:rFonts w:ascii="Arial" w:eastAsia="Arial" w:hAnsi="Arial" w:cs="Arial"/>
                <w:sz w:val="12"/>
                <w:szCs w:val="12"/>
              </w:rPr>
              <w:t>29</w:t>
            </w:r>
          </w:p>
        </w:tc>
        <w:tc>
          <w:tcPr>
            <w:tcW w:w="132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rPr>
                <w:rFonts w:ascii="Arial" w:eastAsia="Arial" w:hAnsi="Arial" w:cs="Arial"/>
                <w:sz w:val="12"/>
                <w:szCs w:val="12"/>
              </w:rPr>
            </w:pPr>
            <w:r>
              <w:rPr>
                <w:rFonts w:ascii="Arial" w:eastAsia="Arial" w:hAnsi="Arial" w:cs="Arial"/>
                <w:sz w:val="12"/>
                <w:szCs w:val="12"/>
              </w:rPr>
              <w:t>Baffle, 1.8% Gluc</w:t>
            </w:r>
          </w:p>
        </w:tc>
        <w:tc>
          <w:tcPr>
            <w:tcW w:w="218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rPr>
                <w:rFonts w:ascii="Arial" w:eastAsia="Arial" w:hAnsi="Arial" w:cs="Arial"/>
                <w:sz w:val="12"/>
                <w:szCs w:val="12"/>
              </w:rPr>
            </w:pPr>
            <w:r>
              <w:rPr>
                <w:rFonts w:ascii="Arial" w:eastAsia="Arial" w:hAnsi="Arial" w:cs="Arial"/>
                <w:sz w:val="12"/>
                <w:szCs w:val="12"/>
              </w:rPr>
              <w:t>This study</w:t>
            </w:r>
          </w:p>
        </w:tc>
        <w:tc>
          <w:tcPr>
            <w:tcW w:w="104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rsidR="00EA0121" w:rsidRDefault="00EA0121">
            <w:pPr>
              <w:widowControl w:val="0"/>
              <w:jc w:val="right"/>
              <w:rPr>
                <w:rFonts w:ascii="Arial" w:eastAsia="Arial" w:hAnsi="Arial" w:cs="Arial"/>
                <w:sz w:val="12"/>
                <w:szCs w:val="12"/>
              </w:rPr>
            </w:pPr>
          </w:p>
        </w:tc>
        <w:tc>
          <w:tcPr>
            <w:tcW w:w="94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jc w:val="center"/>
              <w:rPr>
                <w:rFonts w:ascii="Arial" w:eastAsia="Arial" w:hAnsi="Arial" w:cs="Arial"/>
                <w:sz w:val="12"/>
                <w:szCs w:val="12"/>
              </w:rPr>
            </w:pPr>
            <w:r>
              <w:rPr>
                <w:rFonts w:ascii="Arial" w:eastAsia="Arial" w:hAnsi="Arial" w:cs="Arial"/>
                <w:sz w:val="12"/>
                <w:szCs w:val="12"/>
              </w:rPr>
              <w:t>8</w:t>
            </w:r>
          </w:p>
        </w:tc>
        <w:tc>
          <w:tcPr>
            <w:tcW w:w="98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EA0121">
            <w:pPr>
              <w:widowControl w:val="0"/>
              <w:rPr>
                <w:rFonts w:ascii="Arial" w:eastAsia="Arial" w:hAnsi="Arial" w:cs="Arial"/>
                <w:sz w:val="12"/>
                <w:szCs w:val="12"/>
              </w:rPr>
            </w:pPr>
          </w:p>
        </w:tc>
        <w:tc>
          <w:tcPr>
            <w:tcW w:w="11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jc w:val="center"/>
              <w:rPr>
                <w:rFonts w:ascii="Arial" w:eastAsia="Arial" w:hAnsi="Arial" w:cs="Arial"/>
                <w:sz w:val="12"/>
                <w:szCs w:val="12"/>
              </w:rPr>
            </w:pPr>
            <w:r>
              <w:rPr>
                <w:rFonts w:ascii="Arial" w:eastAsia="Arial" w:hAnsi="Arial" w:cs="Arial"/>
                <w:sz w:val="12"/>
                <w:szCs w:val="12"/>
              </w:rPr>
              <w:t>2</w:t>
            </w:r>
          </w:p>
        </w:tc>
        <w:tc>
          <w:tcPr>
            <w:tcW w:w="2820" w:type="dxa"/>
            <w:tcBorders>
              <w:right w:val="single" w:sz="6" w:space="0" w:color="000000"/>
            </w:tcBorders>
            <w:tcMar>
              <w:top w:w="40" w:type="dxa"/>
              <w:left w:w="40" w:type="dxa"/>
              <w:bottom w:w="40" w:type="dxa"/>
              <w:right w:w="40" w:type="dxa"/>
            </w:tcMar>
            <w:vAlign w:val="bottom"/>
          </w:tcPr>
          <w:p w:rsidR="00EA0121" w:rsidRDefault="001D33C3">
            <w:pPr>
              <w:widowControl w:val="0"/>
              <w:spacing w:line="276" w:lineRule="auto"/>
              <w:rPr>
                <w:rFonts w:ascii="Arial" w:eastAsia="Arial" w:hAnsi="Arial" w:cs="Arial"/>
                <w:sz w:val="12"/>
                <w:szCs w:val="12"/>
              </w:rPr>
            </w:pPr>
            <w:r>
              <w:rPr>
                <w:rFonts w:ascii="Arial" w:eastAsia="Arial" w:hAnsi="Arial" w:cs="Arial"/>
                <w:sz w:val="12"/>
                <w:szCs w:val="12"/>
              </w:rPr>
              <w:t>1.8% glucose concentration, used baffled flask</w:t>
            </w:r>
          </w:p>
        </w:tc>
      </w:tr>
      <w:tr w:rsidR="00EA0121">
        <w:trPr>
          <w:jc w:val="center"/>
        </w:trPr>
        <w:tc>
          <w:tcPr>
            <w:tcW w:w="4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center"/>
          </w:tcPr>
          <w:p w:rsidR="00EA0121" w:rsidRDefault="001D33C3">
            <w:pPr>
              <w:widowControl w:val="0"/>
              <w:jc w:val="center"/>
              <w:rPr>
                <w:rFonts w:ascii="Arial" w:eastAsia="Arial" w:hAnsi="Arial" w:cs="Arial"/>
                <w:sz w:val="12"/>
                <w:szCs w:val="12"/>
              </w:rPr>
            </w:pPr>
            <w:r>
              <w:rPr>
                <w:rFonts w:ascii="Arial" w:eastAsia="Arial" w:hAnsi="Arial" w:cs="Arial"/>
                <w:sz w:val="12"/>
                <w:szCs w:val="12"/>
              </w:rPr>
              <w:t>30</w:t>
            </w:r>
          </w:p>
        </w:tc>
        <w:tc>
          <w:tcPr>
            <w:tcW w:w="132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rPr>
                <w:rFonts w:ascii="Arial" w:eastAsia="Arial" w:hAnsi="Arial" w:cs="Arial"/>
                <w:sz w:val="12"/>
                <w:szCs w:val="12"/>
              </w:rPr>
            </w:pPr>
            <w:r>
              <w:rPr>
                <w:rFonts w:ascii="Arial" w:eastAsia="Arial" w:hAnsi="Arial" w:cs="Arial"/>
                <w:sz w:val="12"/>
                <w:szCs w:val="12"/>
              </w:rPr>
              <w:t>1 Day</w:t>
            </w:r>
          </w:p>
        </w:tc>
        <w:tc>
          <w:tcPr>
            <w:tcW w:w="218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rPr>
                <w:rFonts w:ascii="Arial" w:eastAsia="Arial" w:hAnsi="Arial" w:cs="Arial"/>
                <w:sz w:val="12"/>
                <w:szCs w:val="12"/>
              </w:rPr>
            </w:pPr>
            <w:r>
              <w:rPr>
                <w:rFonts w:ascii="Arial" w:eastAsia="Arial" w:hAnsi="Arial" w:cs="Arial"/>
                <w:sz w:val="12"/>
                <w:szCs w:val="12"/>
              </w:rPr>
              <w:t>Li et al (2018)</w:t>
            </w:r>
          </w:p>
        </w:tc>
        <w:tc>
          <w:tcPr>
            <w:tcW w:w="104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jc w:val="right"/>
              <w:rPr>
                <w:rFonts w:ascii="Arial" w:eastAsia="Arial" w:hAnsi="Arial" w:cs="Arial"/>
                <w:sz w:val="12"/>
                <w:szCs w:val="12"/>
              </w:rPr>
            </w:pPr>
            <w:r>
              <w:rPr>
                <w:rFonts w:ascii="Arial" w:eastAsia="Arial" w:hAnsi="Arial" w:cs="Arial"/>
                <w:sz w:val="12"/>
                <w:szCs w:val="12"/>
              </w:rPr>
              <w:t>4800</w:t>
            </w:r>
          </w:p>
        </w:tc>
        <w:tc>
          <w:tcPr>
            <w:tcW w:w="94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jc w:val="center"/>
              <w:rPr>
                <w:rFonts w:ascii="Arial" w:eastAsia="Arial" w:hAnsi="Arial" w:cs="Arial"/>
                <w:sz w:val="12"/>
                <w:szCs w:val="12"/>
              </w:rPr>
            </w:pPr>
            <w:r>
              <w:rPr>
                <w:rFonts w:ascii="Arial" w:eastAsia="Arial" w:hAnsi="Arial" w:cs="Arial"/>
                <w:sz w:val="12"/>
                <w:szCs w:val="12"/>
              </w:rPr>
              <w:t>2</w:t>
            </w:r>
          </w:p>
        </w:tc>
        <w:tc>
          <w:tcPr>
            <w:tcW w:w="98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jc w:val="right"/>
              <w:rPr>
                <w:rFonts w:ascii="Arial" w:eastAsia="Arial" w:hAnsi="Arial" w:cs="Arial"/>
                <w:sz w:val="12"/>
                <w:szCs w:val="12"/>
              </w:rPr>
            </w:pPr>
            <w:r>
              <w:rPr>
                <w:rFonts w:ascii="Arial" w:eastAsia="Arial" w:hAnsi="Arial" w:cs="Arial"/>
                <w:sz w:val="12"/>
                <w:szCs w:val="12"/>
              </w:rPr>
              <w:t>12/26/14</w:t>
            </w:r>
          </w:p>
        </w:tc>
        <w:tc>
          <w:tcPr>
            <w:tcW w:w="11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jc w:val="center"/>
              <w:rPr>
                <w:rFonts w:ascii="Arial" w:eastAsia="Arial" w:hAnsi="Arial" w:cs="Arial"/>
                <w:sz w:val="12"/>
                <w:szCs w:val="12"/>
              </w:rPr>
            </w:pPr>
            <w:r>
              <w:rPr>
                <w:rFonts w:ascii="Arial" w:eastAsia="Arial" w:hAnsi="Arial" w:cs="Arial"/>
                <w:sz w:val="12"/>
                <w:szCs w:val="12"/>
              </w:rPr>
              <w:t>3</w:t>
            </w:r>
          </w:p>
        </w:tc>
        <w:tc>
          <w:tcPr>
            <w:tcW w:w="2820" w:type="dxa"/>
            <w:tcBorders>
              <w:right w:val="single" w:sz="6" w:space="0" w:color="000000"/>
            </w:tcBorders>
            <w:tcMar>
              <w:top w:w="40" w:type="dxa"/>
              <w:left w:w="40" w:type="dxa"/>
              <w:bottom w:w="40" w:type="dxa"/>
              <w:right w:w="40" w:type="dxa"/>
            </w:tcMar>
            <w:vAlign w:val="bottom"/>
          </w:tcPr>
          <w:p w:rsidR="00EA0121" w:rsidRDefault="001D33C3">
            <w:pPr>
              <w:widowControl w:val="0"/>
              <w:spacing w:line="276" w:lineRule="auto"/>
              <w:rPr>
                <w:rFonts w:ascii="Arial" w:eastAsia="Arial" w:hAnsi="Arial" w:cs="Arial"/>
                <w:sz w:val="12"/>
                <w:szCs w:val="12"/>
              </w:rPr>
            </w:pPr>
            <w:r>
              <w:rPr>
                <w:rFonts w:ascii="Arial" w:eastAsia="Arial" w:hAnsi="Arial" w:cs="Arial"/>
                <w:sz w:val="12"/>
                <w:szCs w:val="12"/>
              </w:rPr>
              <w:t>24 hours of growth</w:t>
            </w:r>
          </w:p>
        </w:tc>
      </w:tr>
      <w:tr w:rsidR="00EA0121">
        <w:trPr>
          <w:jc w:val="center"/>
        </w:trPr>
        <w:tc>
          <w:tcPr>
            <w:tcW w:w="4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center"/>
          </w:tcPr>
          <w:p w:rsidR="00EA0121" w:rsidRDefault="001D33C3">
            <w:pPr>
              <w:widowControl w:val="0"/>
              <w:jc w:val="center"/>
              <w:rPr>
                <w:rFonts w:ascii="Arial" w:eastAsia="Arial" w:hAnsi="Arial" w:cs="Arial"/>
                <w:sz w:val="12"/>
                <w:szCs w:val="12"/>
              </w:rPr>
            </w:pPr>
            <w:r>
              <w:rPr>
                <w:rFonts w:ascii="Arial" w:eastAsia="Arial" w:hAnsi="Arial" w:cs="Arial"/>
                <w:sz w:val="12"/>
                <w:szCs w:val="12"/>
              </w:rPr>
              <w:t>31</w:t>
            </w:r>
          </w:p>
        </w:tc>
        <w:tc>
          <w:tcPr>
            <w:tcW w:w="132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rPr>
                <w:rFonts w:ascii="Arial" w:eastAsia="Arial" w:hAnsi="Arial" w:cs="Arial"/>
                <w:sz w:val="12"/>
                <w:szCs w:val="12"/>
              </w:rPr>
            </w:pPr>
            <w:r>
              <w:rPr>
                <w:rFonts w:ascii="Arial" w:eastAsia="Arial" w:hAnsi="Arial" w:cs="Arial"/>
                <w:sz w:val="12"/>
                <w:szCs w:val="12"/>
              </w:rPr>
              <w:t>1% EtOH</w:t>
            </w:r>
          </w:p>
        </w:tc>
        <w:tc>
          <w:tcPr>
            <w:tcW w:w="218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rPr>
                <w:rFonts w:ascii="Arial" w:eastAsia="Arial" w:hAnsi="Arial" w:cs="Arial"/>
                <w:sz w:val="12"/>
                <w:szCs w:val="12"/>
              </w:rPr>
            </w:pPr>
            <w:r>
              <w:rPr>
                <w:rFonts w:ascii="Arial" w:eastAsia="Arial" w:hAnsi="Arial" w:cs="Arial"/>
                <w:sz w:val="12"/>
                <w:szCs w:val="12"/>
              </w:rPr>
              <w:t>This study</w:t>
            </w:r>
          </w:p>
        </w:tc>
        <w:tc>
          <w:tcPr>
            <w:tcW w:w="104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jc w:val="right"/>
              <w:rPr>
                <w:rFonts w:ascii="Arial" w:eastAsia="Arial" w:hAnsi="Arial" w:cs="Arial"/>
                <w:sz w:val="12"/>
                <w:szCs w:val="12"/>
              </w:rPr>
            </w:pPr>
            <w:r>
              <w:rPr>
                <w:rFonts w:ascii="Arial" w:eastAsia="Arial" w:hAnsi="Arial" w:cs="Arial"/>
                <w:sz w:val="12"/>
                <w:szCs w:val="12"/>
              </w:rPr>
              <w:t>500</w:t>
            </w:r>
          </w:p>
        </w:tc>
        <w:tc>
          <w:tcPr>
            <w:tcW w:w="94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jc w:val="center"/>
              <w:rPr>
                <w:rFonts w:ascii="Arial" w:eastAsia="Arial" w:hAnsi="Arial" w:cs="Arial"/>
                <w:sz w:val="12"/>
                <w:szCs w:val="12"/>
              </w:rPr>
            </w:pPr>
            <w:r>
              <w:rPr>
                <w:rFonts w:ascii="Arial" w:eastAsia="Arial" w:hAnsi="Arial" w:cs="Arial"/>
                <w:sz w:val="12"/>
                <w:szCs w:val="12"/>
              </w:rPr>
              <w:t>9</w:t>
            </w:r>
          </w:p>
        </w:tc>
        <w:tc>
          <w:tcPr>
            <w:tcW w:w="98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jc w:val="right"/>
              <w:rPr>
                <w:rFonts w:ascii="Arial" w:eastAsia="Arial" w:hAnsi="Arial" w:cs="Arial"/>
                <w:sz w:val="12"/>
                <w:szCs w:val="12"/>
              </w:rPr>
            </w:pPr>
            <w:r>
              <w:rPr>
                <w:rFonts w:ascii="Arial" w:eastAsia="Arial" w:hAnsi="Arial" w:cs="Arial"/>
                <w:sz w:val="12"/>
                <w:szCs w:val="12"/>
              </w:rPr>
              <w:t>12/10/17</w:t>
            </w:r>
          </w:p>
        </w:tc>
        <w:tc>
          <w:tcPr>
            <w:tcW w:w="11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jc w:val="center"/>
              <w:rPr>
                <w:rFonts w:ascii="Arial" w:eastAsia="Arial" w:hAnsi="Arial" w:cs="Arial"/>
                <w:sz w:val="12"/>
                <w:szCs w:val="12"/>
              </w:rPr>
            </w:pPr>
            <w:r>
              <w:rPr>
                <w:rFonts w:ascii="Arial" w:eastAsia="Arial" w:hAnsi="Arial" w:cs="Arial"/>
                <w:sz w:val="12"/>
                <w:szCs w:val="12"/>
              </w:rPr>
              <w:t>2</w:t>
            </w:r>
          </w:p>
        </w:tc>
        <w:tc>
          <w:tcPr>
            <w:tcW w:w="2820" w:type="dxa"/>
            <w:tcBorders>
              <w:right w:val="single" w:sz="6" w:space="0" w:color="000000"/>
            </w:tcBorders>
            <w:tcMar>
              <w:top w:w="40" w:type="dxa"/>
              <w:left w:w="40" w:type="dxa"/>
              <w:bottom w:w="40" w:type="dxa"/>
              <w:right w:w="40" w:type="dxa"/>
            </w:tcMar>
            <w:vAlign w:val="bottom"/>
          </w:tcPr>
          <w:p w:rsidR="00EA0121" w:rsidRDefault="001D33C3">
            <w:pPr>
              <w:widowControl w:val="0"/>
              <w:spacing w:line="276" w:lineRule="auto"/>
              <w:rPr>
                <w:rFonts w:ascii="Arial" w:eastAsia="Arial" w:hAnsi="Arial" w:cs="Arial"/>
                <w:sz w:val="12"/>
                <w:szCs w:val="12"/>
              </w:rPr>
            </w:pPr>
            <w:r>
              <w:rPr>
                <w:rFonts w:ascii="Arial" w:eastAsia="Arial" w:hAnsi="Arial" w:cs="Arial"/>
                <w:sz w:val="12"/>
                <w:szCs w:val="12"/>
              </w:rPr>
              <w:t>Added 1% ethanol</w:t>
            </w:r>
          </w:p>
        </w:tc>
      </w:tr>
      <w:tr w:rsidR="00EA0121">
        <w:trPr>
          <w:jc w:val="center"/>
        </w:trPr>
        <w:tc>
          <w:tcPr>
            <w:tcW w:w="4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center"/>
          </w:tcPr>
          <w:p w:rsidR="00EA0121" w:rsidRDefault="001D33C3">
            <w:pPr>
              <w:widowControl w:val="0"/>
              <w:jc w:val="center"/>
              <w:rPr>
                <w:rFonts w:ascii="Arial" w:eastAsia="Arial" w:hAnsi="Arial" w:cs="Arial"/>
                <w:sz w:val="12"/>
                <w:szCs w:val="12"/>
              </w:rPr>
            </w:pPr>
            <w:r>
              <w:rPr>
                <w:rFonts w:ascii="Arial" w:eastAsia="Arial" w:hAnsi="Arial" w:cs="Arial"/>
                <w:sz w:val="12"/>
                <w:szCs w:val="12"/>
              </w:rPr>
              <w:t>32</w:t>
            </w:r>
          </w:p>
        </w:tc>
        <w:tc>
          <w:tcPr>
            <w:tcW w:w="132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rPr>
                <w:rFonts w:ascii="Arial" w:eastAsia="Arial" w:hAnsi="Arial" w:cs="Arial"/>
                <w:sz w:val="12"/>
                <w:szCs w:val="12"/>
              </w:rPr>
            </w:pPr>
            <w:r>
              <w:rPr>
                <w:rFonts w:ascii="Arial" w:eastAsia="Arial" w:hAnsi="Arial" w:cs="Arial"/>
                <w:sz w:val="12"/>
                <w:szCs w:val="12"/>
              </w:rPr>
              <w:t>8.5uM GdA (B9)</w:t>
            </w:r>
          </w:p>
        </w:tc>
        <w:tc>
          <w:tcPr>
            <w:tcW w:w="218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rPr>
                <w:rFonts w:ascii="Arial" w:eastAsia="Arial" w:hAnsi="Arial" w:cs="Arial"/>
                <w:sz w:val="12"/>
                <w:szCs w:val="12"/>
              </w:rPr>
            </w:pPr>
            <w:r>
              <w:rPr>
                <w:rFonts w:ascii="Arial" w:eastAsia="Arial" w:hAnsi="Arial" w:cs="Arial"/>
                <w:sz w:val="12"/>
                <w:szCs w:val="12"/>
              </w:rPr>
              <w:t>This study</w:t>
            </w:r>
          </w:p>
        </w:tc>
        <w:tc>
          <w:tcPr>
            <w:tcW w:w="104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jc w:val="right"/>
              <w:rPr>
                <w:rFonts w:ascii="Arial" w:eastAsia="Arial" w:hAnsi="Arial" w:cs="Arial"/>
                <w:sz w:val="12"/>
                <w:szCs w:val="12"/>
              </w:rPr>
            </w:pPr>
            <w:r>
              <w:rPr>
                <w:rFonts w:ascii="Arial" w:eastAsia="Arial" w:hAnsi="Arial" w:cs="Arial"/>
                <w:sz w:val="12"/>
                <w:szCs w:val="12"/>
              </w:rPr>
              <w:t>500</w:t>
            </w:r>
          </w:p>
        </w:tc>
        <w:tc>
          <w:tcPr>
            <w:tcW w:w="94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jc w:val="center"/>
              <w:rPr>
                <w:rFonts w:ascii="Arial" w:eastAsia="Arial" w:hAnsi="Arial" w:cs="Arial"/>
                <w:sz w:val="12"/>
                <w:szCs w:val="12"/>
              </w:rPr>
            </w:pPr>
            <w:r>
              <w:rPr>
                <w:rFonts w:ascii="Arial" w:eastAsia="Arial" w:hAnsi="Arial" w:cs="Arial"/>
                <w:sz w:val="12"/>
                <w:szCs w:val="12"/>
              </w:rPr>
              <w:t>9</w:t>
            </w:r>
          </w:p>
        </w:tc>
        <w:tc>
          <w:tcPr>
            <w:tcW w:w="98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jc w:val="right"/>
              <w:rPr>
                <w:rFonts w:ascii="Arial" w:eastAsia="Arial" w:hAnsi="Arial" w:cs="Arial"/>
                <w:sz w:val="12"/>
                <w:szCs w:val="12"/>
              </w:rPr>
            </w:pPr>
            <w:r>
              <w:rPr>
                <w:rFonts w:ascii="Arial" w:eastAsia="Arial" w:hAnsi="Arial" w:cs="Arial"/>
                <w:sz w:val="12"/>
                <w:szCs w:val="12"/>
              </w:rPr>
              <w:t>12/10/17</w:t>
            </w:r>
          </w:p>
        </w:tc>
        <w:tc>
          <w:tcPr>
            <w:tcW w:w="11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jc w:val="center"/>
              <w:rPr>
                <w:rFonts w:ascii="Arial" w:eastAsia="Arial" w:hAnsi="Arial" w:cs="Arial"/>
                <w:sz w:val="12"/>
                <w:szCs w:val="12"/>
              </w:rPr>
            </w:pPr>
            <w:r>
              <w:rPr>
                <w:rFonts w:ascii="Arial" w:eastAsia="Arial" w:hAnsi="Arial" w:cs="Arial"/>
                <w:sz w:val="12"/>
                <w:szCs w:val="12"/>
              </w:rPr>
              <w:t>2</w:t>
            </w:r>
          </w:p>
        </w:tc>
        <w:tc>
          <w:tcPr>
            <w:tcW w:w="2820" w:type="dxa"/>
            <w:tcBorders>
              <w:right w:val="single" w:sz="6" w:space="0" w:color="000000"/>
            </w:tcBorders>
            <w:tcMar>
              <w:top w:w="40" w:type="dxa"/>
              <w:left w:w="40" w:type="dxa"/>
              <w:bottom w:w="40" w:type="dxa"/>
              <w:right w:w="40" w:type="dxa"/>
            </w:tcMar>
            <w:vAlign w:val="bottom"/>
          </w:tcPr>
          <w:p w:rsidR="00EA0121" w:rsidRDefault="001D33C3">
            <w:pPr>
              <w:widowControl w:val="0"/>
              <w:spacing w:line="276" w:lineRule="auto"/>
              <w:rPr>
                <w:rFonts w:ascii="Arial" w:eastAsia="Arial" w:hAnsi="Arial" w:cs="Arial"/>
                <w:sz w:val="12"/>
                <w:szCs w:val="12"/>
              </w:rPr>
            </w:pPr>
            <w:r>
              <w:rPr>
                <w:rFonts w:ascii="Arial" w:eastAsia="Arial" w:hAnsi="Arial" w:cs="Arial"/>
                <w:sz w:val="12"/>
                <w:szCs w:val="12"/>
              </w:rPr>
              <w:t>Added 8.5uM Geldanamycin</w:t>
            </w:r>
          </w:p>
        </w:tc>
      </w:tr>
      <w:tr w:rsidR="00EA0121">
        <w:trPr>
          <w:jc w:val="center"/>
        </w:trPr>
        <w:tc>
          <w:tcPr>
            <w:tcW w:w="4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center"/>
          </w:tcPr>
          <w:p w:rsidR="00EA0121" w:rsidRDefault="001D33C3">
            <w:pPr>
              <w:widowControl w:val="0"/>
              <w:jc w:val="center"/>
              <w:rPr>
                <w:rFonts w:ascii="Arial" w:eastAsia="Arial" w:hAnsi="Arial" w:cs="Arial"/>
                <w:sz w:val="12"/>
                <w:szCs w:val="12"/>
              </w:rPr>
            </w:pPr>
            <w:r>
              <w:rPr>
                <w:rFonts w:ascii="Arial" w:eastAsia="Arial" w:hAnsi="Arial" w:cs="Arial"/>
                <w:sz w:val="12"/>
                <w:szCs w:val="12"/>
              </w:rPr>
              <w:t>33</w:t>
            </w:r>
          </w:p>
        </w:tc>
        <w:tc>
          <w:tcPr>
            <w:tcW w:w="132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rPr>
                <w:rFonts w:ascii="Arial" w:eastAsia="Arial" w:hAnsi="Arial" w:cs="Arial"/>
                <w:sz w:val="12"/>
                <w:szCs w:val="12"/>
              </w:rPr>
            </w:pPr>
            <w:r>
              <w:rPr>
                <w:rFonts w:ascii="Arial" w:eastAsia="Arial" w:hAnsi="Arial" w:cs="Arial"/>
                <w:sz w:val="12"/>
                <w:szCs w:val="12"/>
              </w:rPr>
              <w:t>1.5% Suc, 1% Raf</w:t>
            </w:r>
          </w:p>
        </w:tc>
        <w:tc>
          <w:tcPr>
            <w:tcW w:w="218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rPr>
                <w:rFonts w:ascii="Arial" w:eastAsia="Arial" w:hAnsi="Arial" w:cs="Arial"/>
                <w:sz w:val="12"/>
                <w:szCs w:val="12"/>
              </w:rPr>
            </w:pPr>
            <w:r>
              <w:rPr>
                <w:rFonts w:ascii="Arial" w:eastAsia="Arial" w:hAnsi="Arial" w:cs="Arial"/>
                <w:sz w:val="12"/>
                <w:szCs w:val="12"/>
              </w:rPr>
              <w:t>This study</w:t>
            </w:r>
          </w:p>
        </w:tc>
        <w:tc>
          <w:tcPr>
            <w:tcW w:w="104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jc w:val="right"/>
              <w:rPr>
                <w:rFonts w:ascii="Arial" w:eastAsia="Arial" w:hAnsi="Arial" w:cs="Arial"/>
                <w:sz w:val="12"/>
                <w:szCs w:val="12"/>
              </w:rPr>
            </w:pPr>
            <w:r>
              <w:rPr>
                <w:rFonts w:ascii="Arial" w:eastAsia="Arial" w:hAnsi="Arial" w:cs="Arial"/>
                <w:sz w:val="12"/>
                <w:szCs w:val="12"/>
              </w:rPr>
              <w:t>500</w:t>
            </w:r>
          </w:p>
        </w:tc>
        <w:tc>
          <w:tcPr>
            <w:tcW w:w="94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jc w:val="center"/>
              <w:rPr>
                <w:rFonts w:ascii="Arial" w:eastAsia="Arial" w:hAnsi="Arial" w:cs="Arial"/>
                <w:sz w:val="12"/>
                <w:szCs w:val="12"/>
              </w:rPr>
            </w:pPr>
            <w:r>
              <w:rPr>
                <w:rFonts w:ascii="Arial" w:eastAsia="Arial" w:hAnsi="Arial" w:cs="Arial"/>
                <w:sz w:val="12"/>
                <w:szCs w:val="12"/>
              </w:rPr>
              <w:t>9</w:t>
            </w:r>
          </w:p>
        </w:tc>
        <w:tc>
          <w:tcPr>
            <w:tcW w:w="98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jc w:val="right"/>
              <w:rPr>
                <w:rFonts w:ascii="Arial" w:eastAsia="Arial" w:hAnsi="Arial" w:cs="Arial"/>
                <w:sz w:val="12"/>
                <w:szCs w:val="12"/>
              </w:rPr>
            </w:pPr>
            <w:r>
              <w:rPr>
                <w:rFonts w:ascii="Arial" w:eastAsia="Arial" w:hAnsi="Arial" w:cs="Arial"/>
                <w:sz w:val="12"/>
                <w:szCs w:val="12"/>
              </w:rPr>
              <w:t>12/10/17</w:t>
            </w:r>
          </w:p>
        </w:tc>
        <w:tc>
          <w:tcPr>
            <w:tcW w:w="11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jc w:val="center"/>
              <w:rPr>
                <w:rFonts w:ascii="Arial" w:eastAsia="Arial" w:hAnsi="Arial" w:cs="Arial"/>
                <w:sz w:val="12"/>
                <w:szCs w:val="12"/>
              </w:rPr>
            </w:pPr>
            <w:r>
              <w:rPr>
                <w:rFonts w:ascii="Arial" w:eastAsia="Arial" w:hAnsi="Arial" w:cs="Arial"/>
                <w:sz w:val="12"/>
                <w:szCs w:val="12"/>
              </w:rPr>
              <w:t>2</w:t>
            </w:r>
          </w:p>
        </w:tc>
        <w:tc>
          <w:tcPr>
            <w:tcW w:w="2820" w:type="dxa"/>
            <w:tcBorders>
              <w:right w:val="single" w:sz="6" w:space="0" w:color="000000"/>
            </w:tcBorders>
            <w:tcMar>
              <w:top w:w="40" w:type="dxa"/>
              <w:left w:w="40" w:type="dxa"/>
              <w:bottom w:w="40" w:type="dxa"/>
              <w:right w:w="40" w:type="dxa"/>
            </w:tcMar>
            <w:vAlign w:val="bottom"/>
          </w:tcPr>
          <w:p w:rsidR="00EA0121" w:rsidRDefault="001D33C3">
            <w:pPr>
              <w:widowControl w:val="0"/>
              <w:spacing w:line="276" w:lineRule="auto"/>
              <w:rPr>
                <w:rFonts w:ascii="Arial" w:eastAsia="Arial" w:hAnsi="Arial" w:cs="Arial"/>
                <w:sz w:val="12"/>
                <w:szCs w:val="12"/>
              </w:rPr>
            </w:pPr>
            <w:r>
              <w:rPr>
                <w:rFonts w:ascii="Arial" w:eastAsia="Arial" w:hAnsi="Arial" w:cs="Arial"/>
                <w:sz w:val="12"/>
                <w:szCs w:val="12"/>
              </w:rPr>
              <w:t>No glucose, 1.5% Sucrose, 1% Raffinose</w:t>
            </w:r>
          </w:p>
        </w:tc>
      </w:tr>
      <w:tr w:rsidR="00EA0121">
        <w:trPr>
          <w:trHeight w:val="330"/>
          <w:jc w:val="center"/>
        </w:trPr>
        <w:tc>
          <w:tcPr>
            <w:tcW w:w="4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center"/>
          </w:tcPr>
          <w:p w:rsidR="00EA0121" w:rsidRDefault="001D33C3">
            <w:pPr>
              <w:widowControl w:val="0"/>
              <w:jc w:val="center"/>
              <w:rPr>
                <w:rFonts w:ascii="Arial" w:eastAsia="Arial" w:hAnsi="Arial" w:cs="Arial"/>
                <w:sz w:val="12"/>
                <w:szCs w:val="12"/>
              </w:rPr>
            </w:pPr>
            <w:r>
              <w:rPr>
                <w:rFonts w:ascii="Arial" w:eastAsia="Arial" w:hAnsi="Arial" w:cs="Arial"/>
                <w:sz w:val="12"/>
                <w:szCs w:val="12"/>
              </w:rPr>
              <w:t>34</w:t>
            </w:r>
          </w:p>
        </w:tc>
        <w:tc>
          <w:tcPr>
            <w:tcW w:w="132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rPr>
                <w:rFonts w:ascii="Arial" w:eastAsia="Arial" w:hAnsi="Arial" w:cs="Arial"/>
                <w:sz w:val="12"/>
                <w:szCs w:val="12"/>
              </w:rPr>
            </w:pPr>
            <w:r>
              <w:rPr>
                <w:rFonts w:ascii="Arial" w:eastAsia="Arial" w:hAnsi="Arial" w:cs="Arial"/>
                <w:sz w:val="12"/>
                <w:szCs w:val="12"/>
              </w:rPr>
              <w:t>Baffle, 2.5% Gluc</w:t>
            </w:r>
          </w:p>
        </w:tc>
        <w:tc>
          <w:tcPr>
            <w:tcW w:w="218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rPr>
                <w:rFonts w:ascii="Arial" w:eastAsia="Arial" w:hAnsi="Arial" w:cs="Arial"/>
                <w:sz w:val="12"/>
                <w:szCs w:val="12"/>
              </w:rPr>
            </w:pPr>
            <w:r>
              <w:rPr>
                <w:rFonts w:ascii="Arial" w:eastAsia="Arial" w:hAnsi="Arial" w:cs="Arial"/>
                <w:sz w:val="12"/>
                <w:szCs w:val="12"/>
              </w:rPr>
              <w:t>This study</w:t>
            </w:r>
          </w:p>
        </w:tc>
        <w:tc>
          <w:tcPr>
            <w:tcW w:w="104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rsidR="00EA0121" w:rsidRDefault="00EA0121">
            <w:pPr>
              <w:widowControl w:val="0"/>
              <w:jc w:val="right"/>
              <w:rPr>
                <w:rFonts w:ascii="Arial" w:eastAsia="Arial" w:hAnsi="Arial" w:cs="Arial"/>
                <w:sz w:val="12"/>
                <w:szCs w:val="12"/>
              </w:rPr>
            </w:pPr>
          </w:p>
        </w:tc>
        <w:tc>
          <w:tcPr>
            <w:tcW w:w="94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jc w:val="center"/>
              <w:rPr>
                <w:rFonts w:ascii="Arial" w:eastAsia="Arial" w:hAnsi="Arial" w:cs="Arial"/>
                <w:sz w:val="12"/>
                <w:szCs w:val="12"/>
              </w:rPr>
            </w:pPr>
            <w:r>
              <w:rPr>
                <w:rFonts w:ascii="Arial" w:eastAsia="Arial" w:hAnsi="Arial" w:cs="Arial"/>
                <w:sz w:val="12"/>
                <w:szCs w:val="12"/>
              </w:rPr>
              <w:t>8</w:t>
            </w:r>
          </w:p>
        </w:tc>
        <w:tc>
          <w:tcPr>
            <w:tcW w:w="98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EA0121">
            <w:pPr>
              <w:widowControl w:val="0"/>
              <w:rPr>
                <w:rFonts w:ascii="Arial" w:eastAsia="Arial" w:hAnsi="Arial" w:cs="Arial"/>
                <w:sz w:val="12"/>
                <w:szCs w:val="12"/>
              </w:rPr>
            </w:pPr>
          </w:p>
        </w:tc>
        <w:tc>
          <w:tcPr>
            <w:tcW w:w="11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jc w:val="center"/>
              <w:rPr>
                <w:rFonts w:ascii="Arial" w:eastAsia="Arial" w:hAnsi="Arial" w:cs="Arial"/>
                <w:sz w:val="12"/>
                <w:szCs w:val="12"/>
              </w:rPr>
            </w:pPr>
            <w:r>
              <w:rPr>
                <w:rFonts w:ascii="Arial" w:eastAsia="Arial" w:hAnsi="Arial" w:cs="Arial"/>
                <w:sz w:val="12"/>
                <w:szCs w:val="12"/>
              </w:rPr>
              <w:t>2</w:t>
            </w:r>
          </w:p>
        </w:tc>
        <w:tc>
          <w:tcPr>
            <w:tcW w:w="2820" w:type="dxa"/>
            <w:tcBorders>
              <w:right w:val="single" w:sz="6" w:space="0" w:color="000000"/>
            </w:tcBorders>
            <w:tcMar>
              <w:top w:w="40" w:type="dxa"/>
              <w:left w:w="40" w:type="dxa"/>
              <w:bottom w:w="40" w:type="dxa"/>
              <w:right w:w="40" w:type="dxa"/>
            </w:tcMar>
            <w:vAlign w:val="bottom"/>
          </w:tcPr>
          <w:p w:rsidR="00EA0121" w:rsidRDefault="001D33C3">
            <w:pPr>
              <w:widowControl w:val="0"/>
              <w:spacing w:line="276" w:lineRule="auto"/>
              <w:rPr>
                <w:rFonts w:ascii="Arial" w:eastAsia="Arial" w:hAnsi="Arial" w:cs="Arial"/>
                <w:sz w:val="12"/>
                <w:szCs w:val="12"/>
              </w:rPr>
            </w:pPr>
            <w:r>
              <w:rPr>
                <w:rFonts w:ascii="Arial" w:eastAsia="Arial" w:hAnsi="Arial" w:cs="Arial"/>
                <w:sz w:val="12"/>
                <w:szCs w:val="12"/>
              </w:rPr>
              <w:t>2.5% glucose concentration, used baffled flask</w:t>
            </w:r>
          </w:p>
        </w:tc>
      </w:tr>
      <w:tr w:rsidR="00EA0121">
        <w:trPr>
          <w:jc w:val="center"/>
        </w:trPr>
        <w:tc>
          <w:tcPr>
            <w:tcW w:w="4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center"/>
          </w:tcPr>
          <w:p w:rsidR="00EA0121" w:rsidRDefault="001D33C3">
            <w:pPr>
              <w:widowControl w:val="0"/>
              <w:jc w:val="center"/>
              <w:rPr>
                <w:rFonts w:ascii="Arial" w:eastAsia="Arial" w:hAnsi="Arial" w:cs="Arial"/>
                <w:sz w:val="12"/>
                <w:szCs w:val="12"/>
              </w:rPr>
            </w:pPr>
            <w:r>
              <w:rPr>
                <w:rFonts w:ascii="Arial" w:eastAsia="Arial" w:hAnsi="Arial" w:cs="Arial"/>
                <w:sz w:val="12"/>
                <w:szCs w:val="12"/>
              </w:rPr>
              <w:t>35</w:t>
            </w:r>
          </w:p>
        </w:tc>
        <w:tc>
          <w:tcPr>
            <w:tcW w:w="132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rPr>
                <w:rFonts w:ascii="Arial" w:eastAsia="Arial" w:hAnsi="Arial" w:cs="Arial"/>
                <w:sz w:val="12"/>
                <w:szCs w:val="12"/>
              </w:rPr>
            </w:pPr>
            <w:r>
              <w:rPr>
                <w:rFonts w:ascii="Arial" w:eastAsia="Arial" w:hAnsi="Arial" w:cs="Arial"/>
                <w:sz w:val="12"/>
                <w:szCs w:val="12"/>
              </w:rPr>
              <w:t>4 Day</w:t>
            </w:r>
          </w:p>
        </w:tc>
        <w:tc>
          <w:tcPr>
            <w:tcW w:w="218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rPr>
                <w:rFonts w:ascii="Arial" w:eastAsia="Arial" w:hAnsi="Arial" w:cs="Arial"/>
                <w:sz w:val="12"/>
                <w:szCs w:val="12"/>
              </w:rPr>
            </w:pPr>
            <w:r>
              <w:rPr>
                <w:rFonts w:ascii="Arial" w:eastAsia="Arial" w:hAnsi="Arial" w:cs="Arial"/>
                <w:sz w:val="12"/>
                <w:szCs w:val="12"/>
              </w:rPr>
              <w:t>Li et al (2018)</w:t>
            </w:r>
          </w:p>
        </w:tc>
        <w:tc>
          <w:tcPr>
            <w:tcW w:w="104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jc w:val="right"/>
              <w:rPr>
                <w:rFonts w:ascii="Arial" w:eastAsia="Arial" w:hAnsi="Arial" w:cs="Arial"/>
                <w:sz w:val="12"/>
                <w:szCs w:val="12"/>
              </w:rPr>
            </w:pPr>
            <w:r>
              <w:rPr>
                <w:rFonts w:ascii="Arial" w:eastAsia="Arial" w:hAnsi="Arial" w:cs="Arial"/>
                <w:sz w:val="12"/>
                <w:szCs w:val="12"/>
              </w:rPr>
              <w:t>4800</w:t>
            </w:r>
          </w:p>
        </w:tc>
        <w:tc>
          <w:tcPr>
            <w:tcW w:w="94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jc w:val="center"/>
              <w:rPr>
                <w:rFonts w:ascii="Arial" w:eastAsia="Arial" w:hAnsi="Arial" w:cs="Arial"/>
                <w:sz w:val="12"/>
                <w:szCs w:val="12"/>
              </w:rPr>
            </w:pPr>
            <w:r>
              <w:rPr>
                <w:rFonts w:ascii="Arial" w:eastAsia="Arial" w:hAnsi="Arial" w:cs="Arial"/>
                <w:sz w:val="12"/>
                <w:szCs w:val="12"/>
              </w:rPr>
              <w:t>2</w:t>
            </w:r>
          </w:p>
        </w:tc>
        <w:tc>
          <w:tcPr>
            <w:tcW w:w="98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jc w:val="right"/>
              <w:rPr>
                <w:rFonts w:ascii="Arial" w:eastAsia="Arial" w:hAnsi="Arial" w:cs="Arial"/>
                <w:sz w:val="12"/>
                <w:szCs w:val="12"/>
              </w:rPr>
            </w:pPr>
            <w:r>
              <w:rPr>
                <w:rFonts w:ascii="Arial" w:eastAsia="Arial" w:hAnsi="Arial" w:cs="Arial"/>
                <w:sz w:val="12"/>
                <w:szCs w:val="12"/>
              </w:rPr>
              <w:t>12/26/14</w:t>
            </w:r>
          </w:p>
        </w:tc>
        <w:tc>
          <w:tcPr>
            <w:tcW w:w="11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jc w:val="center"/>
              <w:rPr>
                <w:rFonts w:ascii="Arial" w:eastAsia="Arial" w:hAnsi="Arial" w:cs="Arial"/>
                <w:sz w:val="12"/>
                <w:szCs w:val="12"/>
              </w:rPr>
            </w:pPr>
            <w:r>
              <w:rPr>
                <w:rFonts w:ascii="Arial" w:eastAsia="Arial" w:hAnsi="Arial" w:cs="Arial"/>
                <w:sz w:val="12"/>
                <w:szCs w:val="12"/>
              </w:rPr>
              <w:t>3</w:t>
            </w:r>
          </w:p>
        </w:tc>
        <w:tc>
          <w:tcPr>
            <w:tcW w:w="2820" w:type="dxa"/>
            <w:tcMar>
              <w:top w:w="40" w:type="dxa"/>
              <w:left w:w="40" w:type="dxa"/>
              <w:bottom w:w="40" w:type="dxa"/>
              <w:right w:w="40" w:type="dxa"/>
            </w:tcMar>
            <w:vAlign w:val="bottom"/>
          </w:tcPr>
          <w:p w:rsidR="00EA0121" w:rsidRDefault="001D33C3">
            <w:pPr>
              <w:widowControl w:val="0"/>
              <w:spacing w:line="276" w:lineRule="auto"/>
              <w:rPr>
                <w:rFonts w:ascii="Arial" w:eastAsia="Arial" w:hAnsi="Arial" w:cs="Arial"/>
                <w:sz w:val="12"/>
                <w:szCs w:val="12"/>
              </w:rPr>
            </w:pPr>
            <w:r>
              <w:rPr>
                <w:rFonts w:ascii="Arial" w:eastAsia="Arial" w:hAnsi="Arial" w:cs="Arial"/>
                <w:sz w:val="12"/>
                <w:szCs w:val="12"/>
              </w:rPr>
              <w:t>4 days of growth</w:t>
            </w:r>
          </w:p>
        </w:tc>
      </w:tr>
      <w:tr w:rsidR="00EA0121">
        <w:trPr>
          <w:jc w:val="center"/>
        </w:trPr>
        <w:tc>
          <w:tcPr>
            <w:tcW w:w="4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center"/>
          </w:tcPr>
          <w:p w:rsidR="00EA0121" w:rsidRDefault="001D33C3">
            <w:pPr>
              <w:widowControl w:val="0"/>
              <w:jc w:val="center"/>
              <w:rPr>
                <w:rFonts w:ascii="Arial" w:eastAsia="Arial" w:hAnsi="Arial" w:cs="Arial"/>
                <w:sz w:val="12"/>
                <w:szCs w:val="12"/>
              </w:rPr>
            </w:pPr>
            <w:r>
              <w:rPr>
                <w:rFonts w:ascii="Arial" w:eastAsia="Arial" w:hAnsi="Arial" w:cs="Arial"/>
                <w:sz w:val="12"/>
                <w:szCs w:val="12"/>
              </w:rPr>
              <w:t>36</w:t>
            </w:r>
          </w:p>
        </w:tc>
        <w:tc>
          <w:tcPr>
            <w:tcW w:w="132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rPr>
                <w:rFonts w:ascii="Arial" w:eastAsia="Arial" w:hAnsi="Arial" w:cs="Arial"/>
                <w:sz w:val="12"/>
                <w:szCs w:val="12"/>
              </w:rPr>
            </w:pPr>
            <w:r>
              <w:rPr>
                <w:rFonts w:ascii="Arial" w:eastAsia="Arial" w:hAnsi="Arial" w:cs="Arial"/>
                <w:sz w:val="12"/>
                <w:szCs w:val="12"/>
              </w:rPr>
              <w:t>5 Day</w:t>
            </w:r>
          </w:p>
        </w:tc>
        <w:tc>
          <w:tcPr>
            <w:tcW w:w="218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rPr>
                <w:rFonts w:ascii="Arial" w:eastAsia="Arial" w:hAnsi="Arial" w:cs="Arial"/>
                <w:sz w:val="12"/>
                <w:szCs w:val="12"/>
              </w:rPr>
            </w:pPr>
            <w:r>
              <w:rPr>
                <w:rFonts w:ascii="Arial" w:eastAsia="Arial" w:hAnsi="Arial" w:cs="Arial"/>
                <w:sz w:val="12"/>
                <w:szCs w:val="12"/>
              </w:rPr>
              <w:t>Li et al (2018)</w:t>
            </w:r>
          </w:p>
        </w:tc>
        <w:tc>
          <w:tcPr>
            <w:tcW w:w="104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jc w:val="right"/>
              <w:rPr>
                <w:rFonts w:ascii="Arial" w:eastAsia="Arial" w:hAnsi="Arial" w:cs="Arial"/>
                <w:sz w:val="12"/>
                <w:szCs w:val="12"/>
              </w:rPr>
            </w:pPr>
            <w:r>
              <w:rPr>
                <w:rFonts w:ascii="Arial" w:eastAsia="Arial" w:hAnsi="Arial" w:cs="Arial"/>
                <w:sz w:val="12"/>
                <w:szCs w:val="12"/>
              </w:rPr>
              <w:t>4800</w:t>
            </w:r>
          </w:p>
        </w:tc>
        <w:tc>
          <w:tcPr>
            <w:tcW w:w="94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jc w:val="center"/>
              <w:rPr>
                <w:rFonts w:ascii="Arial" w:eastAsia="Arial" w:hAnsi="Arial" w:cs="Arial"/>
                <w:sz w:val="12"/>
                <w:szCs w:val="12"/>
              </w:rPr>
            </w:pPr>
            <w:r>
              <w:rPr>
                <w:rFonts w:ascii="Arial" w:eastAsia="Arial" w:hAnsi="Arial" w:cs="Arial"/>
                <w:sz w:val="12"/>
                <w:szCs w:val="12"/>
              </w:rPr>
              <w:t>6</w:t>
            </w:r>
          </w:p>
        </w:tc>
        <w:tc>
          <w:tcPr>
            <w:tcW w:w="98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jc w:val="right"/>
              <w:rPr>
                <w:rFonts w:ascii="Arial" w:eastAsia="Arial" w:hAnsi="Arial" w:cs="Arial"/>
                <w:sz w:val="12"/>
                <w:szCs w:val="12"/>
              </w:rPr>
            </w:pPr>
            <w:r>
              <w:rPr>
                <w:rFonts w:ascii="Arial" w:eastAsia="Arial" w:hAnsi="Arial" w:cs="Arial"/>
                <w:sz w:val="12"/>
                <w:szCs w:val="12"/>
              </w:rPr>
              <w:t>9/16/15</w:t>
            </w:r>
          </w:p>
        </w:tc>
        <w:tc>
          <w:tcPr>
            <w:tcW w:w="11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jc w:val="center"/>
              <w:rPr>
                <w:rFonts w:ascii="Arial" w:eastAsia="Arial" w:hAnsi="Arial" w:cs="Arial"/>
                <w:sz w:val="12"/>
                <w:szCs w:val="12"/>
              </w:rPr>
            </w:pPr>
            <w:r>
              <w:rPr>
                <w:rFonts w:ascii="Arial" w:eastAsia="Arial" w:hAnsi="Arial" w:cs="Arial"/>
                <w:sz w:val="12"/>
                <w:szCs w:val="12"/>
              </w:rPr>
              <w:t>3</w:t>
            </w:r>
          </w:p>
        </w:tc>
        <w:tc>
          <w:tcPr>
            <w:tcW w:w="2820" w:type="dxa"/>
            <w:tcMar>
              <w:top w:w="40" w:type="dxa"/>
              <w:left w:w="40" w:type="dxa"/>
              <w:bottom w:w="40" w:type="dxa"/>
              <w:right w:w="40" w:type="dxa"/>
            </w:tcMar>
            <w:vAlign w:val="bottom"/>
          </w:tcPr>
          <w:p w:rsidR="00EA0121" w:rsidRDefault="001D33C3">
            <w:pPr>
              <w:widowControl w:val="0"/>
              <w:spacing w:line="276" w:lineRule="auto"/>
              <w:rPr>
                <w:rFonts w:ascii="Arial" w:eastAsia="Arial" w:hAnsi="Arial" w:cs="Arial"/>
                <w:sz w:val="12"/>
                <w:szCs w:val="12"/>
              </w:rPr>
            </w:pPr>
            <w:r>
              <w:rPr>
                <w:rFonts w:ascii="Arial" w:eastAsia="Arial" w:hAnsi="Arial" w:cs="Arial"/>
                <w:sz w:val="12"/>
                <w:szCs w:val="12"/>
              </w:rPr>
              <w:t>5 days of growth</w:t>
            </w:r>
          </w:p>
        </w:tc>
      </w:tr>
      <w:tr w:rsidR="00EA0121">
        <w:trPr>
          <w:jc w:val="center"/>
        </w:trPr>
        <w:tc>
          <w:tcPr>
            <w:tcW w:w="4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center"/>
          </w:tcPr>
          <w:p w:rsidR="00EA0121" w:rsidRDefault="001D33C3">
            <w:pPr>
              <w:widowControl w:val="0"/>
              <w:jc w:val="center"/>
              <w:rPr>
                <w:rFonts w:ascii="Arial" w:eastAsia="Arial" w:hAnsi="Arial" w:cs="Arial"/>
                <w:sz w:val="12"/>
                <w:szCs w:val="12"/>
              </w:rPr>
            </w:pPr>
            <w:r>
              <w:rPr>
                <w:rFonts w:ascii="Arial" w:eastAsia="Arial" w:hAnsi="Arial" w:cs="Arial"/>
                <w:sz w:val="12"/>
                <w:szCs w:val="12"/>
              </w:rPr>
              <w:t>37</w:t>
            </w:r>
          </w:p>
        </w:tc>
        <w:tc>
          <w:tcPr>
            <w:tcW w:w="132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rPr>
                <w:rFonts w:ascii="Arial" w:eastAsia="Arial" w:hAnsi="Arial" w:cs="Arial"/>
                <w:sz w:val="12"/>
                <w:szCs w:val="12"/>
              </w:rPr>
            </w:pPr>
            <w:r>
              <w:rPr>
                <w:rFonts w:ascii="Arial" w:eastAsia="Arial" w:hAnsi="Arial" w:cs="Arial"/>
                <w:sz w:val="12"/>
                <w:szCs w:val="12"/>
              </w:rPr>
              <w:t>0.2M NaCl</w:t>
            </w:r>
          </w:p>
        </w:tc>
        <w:tc>
          <w:tcPr>
            <w:tcW w:w="218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rPr>
                <w:rFonts w:ascii="Arial" w:eastAsia="Arial" w:hAnsi="Arial" w:cs="Arial"/>
                <w:sz w:val="12"/>
                <w:szCs w:val="12"/>
              </w:rPr>
            </w:pPr>
            <w:r>
              <w:rPr>
                <w:rFonts w:ascii="Arial" w:eastAsia="Arial" w:hAnsi="Arial" w:cs="Arial"/>
                <w:sz w:val="12"/>
                <w:szCs w:val="12"/>
              </w:rPr>
              <w:t>This study</w:t>
            </w:r>
          </w:p>
        </w:tc>
        <w:tc>
          <w:tcPr>
            <w:tcW w:w="104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jc w:val="right"/>
              <w:rPr>
                <w:rFonts w:ascii="Arial" w:eastAsia="Arial" w:hAnsi="Arial" w:cs="Arial"/>
                <w:sz w:val="12"/>
                <w:szCs w:val="12"/>
              </w:rPr>
            </w:pPr>
            <w:r>
              <w:rPr>
                <w:rFonts w:ascii="Arial" w:eastAsia="Arial" w:hAnsi="Arial" w:cs="Arial"/>
                <w:sz w:val="12"/>
                <w:szCs w:val="12"/>
              </w:rPr>
              <w:t>500</w:t>
            </w:r>
          </w:p>
        </w:tc>
        <w:tc>
          <w:tcPr>
            <w:tcW w:w="94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jc w:val="center"/>
              <w:rPr>
                <w:rFonts w:ascii="Arial" w:eastAsia="Arial" w:hAnsi="Arial" w:cs="Arial"/>
                <w:sz w:val="12"/>
                <w:szCs w:val="12"/>
              </w:rPr>
            </w:pPr>
            <w:r>
              <w:rPr>
                <w:rFonts w:ascii="Arial" w:eastAsia="Arial" w:hAnsi="Arial" w:cs="Arial"/>
                <w:sz w:val="12"/>
                <w:szCs w:val="12"/>
              </w:rPr>
              <w:t>9</w:t>
            </w:r>
          </w:p>
        </w:tc>
        <w:tc>
          <w:tcPr>
            <w:tcW w:w="98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jc w:val="right"/>
              <w:rPr>
                <w:rFonts w:ascii="Arial" w:eastAsia="Arial" w:hAnsi="Arial" w:cs="Arial"/>
                <w:sz w:val="12"/>
                <w:szCs w:val="12"/>
              </w:rPr>
            </w:pPr>
            <w:r>
              <w:rPr>
                <w:rFonts w:ascii="Arial" w:eastAsia="Arial" w:hAnsi="Arial" w:cs="Arial"/>
                <w:sz w:val="12"/>
                <w:szCs w:val="12"/>
              </w:rPr>
              <w:t>12/10/17</w:t>
            </w:r>
          </w:p>
        </w:tc>
        <w:tc>
          <w:tcPr>
            <w:tcW w:w="11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jc w:val="center"/>
              <w:rPr>
                <w:rFonts w:ascii="Arial" w:eastAsia="Arial" w:hAnsi="Arial" w:cs="Arial"/>
                <w:sz w:val="12"/>
                <w:szCs w:val="12"/>
              </w:rPr>
            </w:pPr>
            <w:r>
              <w:rPr>
                <w:rFonts w:ascii="Arial" w:eastAsia="Arial" w:hAnsi="Arial" w:cs="Arial"/>
                <w:sz w:val="12"/>
                <w:szCs w:val="12"/>
              </w:rPr>
              <w:t>2</w:t>
            </w:r>
          </w:p>
        </w:tc>
        <w:tc>
          <w:tcPr>
            <w:tcW w:w="2820" w:type="dxa"/>
            <w:tcBorders>
              <w:right w:val="single" w:sz="6" w:space="0" w:color="000000"/>
            </w:tcBorders>
            <w:tcMar>
              <w:top w:w="40" w:type="dxa"/>
              <w:left w:w="40" w:type="dxa"/>
              <w:bottom w:w="40" w:type="dxa"/>
              <w:right w:w="40" w:type="dxa"/>
            </w:tcMar>
            <w:vAlign w:val="bottom"/>
          </w:tcPr>
          <w:p w:rsidR="00EA0121" w:rsidRDefault="001D33C3">
            <w:pPr>
              <w:widowControl w:val="0"/>
              <w:spacing w:line="276" w:lineRule="auto"/>
              <w:rPr>
                <w:rFonts w:ascii="Arial" w:eastAsia="Arial" w:hAnsi="Arial" w:cs="Arial"/>
                <w:sz w:val="12"/>
                <w:szCs w:val="12"/>
              </w:rPr>
            </w:pPr>
            <w:r>
              <w:rPr>
                <w:rFonts w:ascii="Arial" w:eastAsia="Arial" w:hAnsi="Arial" w:cs="Arial"/>
                <w:sz w:val="12"/>
                <w:szCs w:val="12"/>
              </w:rPr>
              <w:t>Added 0.2M NaCl</w:t>
            </w:r>
          </w:p>
        </w:tc>
      </w:tr>
      <w:tr w:rsidR="00EA0121">
        <w:trPr>
          <w:jc w:val="center"/>
        </w:trPr>
        <w:tc>
          <w:tcPr>
            <w:tcW w:w="4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center"/>
          </w:tcPr>
          <w:p w:rsidR="00EA0121" w:rsidRDefault="001D33C3">
            <w:pPr>
              <w:widowControl w:val="0"/>
              <w:jc w:val="center"/>
              <w:rPr>
                <w:rFonts w:ascii="Arial" w:eastAsia="Arial" w:hAnsi="Arial" w:cs="Arial"/>
                <w:sz w:val="12"/>
                <w:szCs w:val="12"/>
              </w:rPr>
            </w:pPr>
            <w:r>
              <w:rPr>
                <w:rFonts w:ascii="Arial" w:eastAsia="Arial" w:hAnsi="Arial" w:cs="Arial"/>
                <w:sz w:val="12"/>
                <w:szCs w:val="12"/>
              </w:rPr>
              <w:t>38</w:t>
            </w:r>
          </w:p>
        </w:tc>
        <w:tc>
          <w:tcPr>
            <w:tcW w:w="132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rPr>
                <w:rFonts w:ascii="Arial" w:eastAsia="Arial" w:hAnsi="Arial" w:cs="Arial"/>
                <w:sz w:val="12"/>
                <w:szCs w:val="12"/>
              </w:rPr>
            </w:pPr>
            <w:r>
              <w:rPr>
                <w:rFonts w:ascii="Arial" w:eastAsia="Arial" w:hAnsi="Arial" w:cs="Arial"/>
                <w:sz w:val="12"/>
                <w:szCs w:val="12"/>
              </w:rPr>
              <w:t>0.2M KCl</w:t>
            </w:r>
          </w:p>
        </w:tc>
        <w:tc>
          <w:tcPr>
            <w:tcW w:w="218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rPr>
                <w:rFonts w:ascii="Arial" w:eastAsia="Arial" w:hAnsi="Arial" w:cs="Arial"/>
                <w:sz w:val="12"/>
                <w:szCs w:val="12"/>
              </w:rPr>
            </w:pPr>
            <w:r>
              <w:rPr>
                <w:rFonts w:ascii="Arial" w:eastAsia="Arial" w:hAnsi="Arial" w:cs="Arial"/>
                <w:sz w:val="12"/>
                <w:szCs w:val="12"/>
              </w:rPr>
              <w:t>This study</w:t>
            </w:r>
          </w:p>
        </w:tc>
        <w:tc>
          <w:tcPr>
            <w:tcW w:w="104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jc w:val="right"/>
              <w:rPr>
                <w:rFonts w:ascii="Arial" w:eastAsia="Arial" w:hAnsi="Arial" w:cs="Arial"/>
                <w:sz w:val="12"/>
                <w:szCs w:val="12"/>
              </w:rPr>
            </w:pPr>
            <w:r>
              <w:rPr>
                <w:rFonts w:ascii="Arial" w:eastAsia="Arial" w:hAnsi="Arial" w:cs="Arial"/>
                <w:sz w:val="12"/>
                <w:szCs w:val="12"/>
              </w:rPr>
              <w:t>500</w:t>
            </w:r>
          </w:p>
        </w:tc>
        <w:tc>
          <w:tcPr>
            <w:tcW w:w="94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jc w:val="center"/>
              <w:rPr>
                <w:rFonts w:ascii="Arial" w:eastAsia="Arial" w:hAnsi="Arial" w:cs="Arial"/>
                <w:sz w:val="12"/>
                <w:szCs w:val="12"/>
              </w:rPr>
            </w:pPr>
            <w:r>
              <w:rPr>
                <w:rFonts w:ascii="Arial" w:eastAsia="Arial" w:hAnsi="Arial" w:cs="Arial"/>
                <w:sz w:val="12"/>
                <w:szCs w:val="12"/>
              </w:rPr>
              <w:t>9</w:t>
            </w:r>
          </w:p>
        </w:tc>
        <w:tc>
          <w:tcPr>
            <w:tcW w:w="98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jc w:val="right"/>
              <w:rPr>
                <w:rFonts w:ascii="Arial" w:eastAsia="Arial" w:hAnsi="Arial" w:cs="Arial"/>
                <w:sz w:val="12"/>
                <w:szCs w:val="12"/>
              </w:rPr>
            </w:pPr>
            <w:r>
              <w:rPr>
                <w:rFonts w:ascii="Arial" w:eastAsia="Arial" w:hAnsi="Arial" w:cs="Arial"/>
                <w:sz w:val="12"/>
                <w:szCs w:val="12"/>
              </w:rPr>
              <w:t>12/10/17</w:t>
            </w:r>
          </w:p>
        </w:tc>
        <w:tc>
          <w:tcPr>
            <w:tcW w:w="11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jc w:val="center"/>
              <w:rPr>
                <w:rFonts w:ascii="Arial" w:eastAsia="Arial" w:hAnsi="Arial" w:cs="Arial"/>
                <w:sz w:val="12"/>
                <w:szCs w:val="12"/>
              </w:rPr>
            </w:pPr>
            <w:r>
              <w:rPr>
                <w:rFonts w:ascii="Arial" w:eastAsia="Arial" w:hAnsi="Arial" w:cs="Arial"/>
                <w:sz w:val="12"/>
                <w:szCs w:val="12"/>
              </w:rPr>
              <w:t>1</w:t>
            </w:r>
          </w:p>
        </w:tc>
        <w:tc>
          <w:tcPr>
            <w:tcW w:w="2820" w:type="dxa"/>
            <w:tcMar>
              <w:top w:w="40" w:type="dxa"/>
              <w:left w:w="40" w:type="dxa"/>
              <w:bottom w:w="40" w:type="dxa"/>
              <w:right w:w="40" w:type="dxa"/>
            </w:tcMar>
            <w:vAlign w:val="bottom"/>
          </w:tcPr>
          <w:p w:rsidR="00EA0121" w:rsidRDefault="001D33C3">
            <w:pPr>
              <w:widowControl w:val="0"/>
              <w:spacing w:line="276" w:lineRule="auto"/>
              <w:rPr>
                <w:rFonts w:ascii="Arial" w:eastAsia="Arial" w:hAnsi="Arial" w:cs="Arial"/>
                <w:sz w:val="12"/>
                <w:szCs w:val="12"/>
              </w:rPr>
            </w:pPr>
            <w:r>
              <w:rPr>
                <w:rFonts w:ascii="Arial" w:eastAsia="Arial" w:hAnsi="Arial" w:cs="Arial"/>
                <w:sz w:val="12"/>
                <w:szCs w:val="12"/>
              </w:rPr>
              <w:t>Added 0.2M KCl</w:t>
            </w:r>
          </w:p>
        </w:tc>
      </w:tr>
      <w:tr w:rsidR="00EA0121">
        <w:trPr>
          <w:jc w:val="center"/>
        </w:trPr>
        <w:tc>
          <w:tcPr>
            <w:tcW w:w="4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center"/>
          </w:tcPr>
          <w:p w:rsidR="00EA0121" w:rsidRDefault="001D33C3">
            <w:pPr>
              <w:widowControl w:val="0"/>
              <w:jc w:val="center"/>
              <w:rPr>
                <w:rFonts w:ascii="Arial" w:eastAsia="Arial" w:hAnsi="Arial" w:cs="Arial"/>
                <w:sz w:val="12"/>
                <w:szCs w:val="12"/>
              </w:rPr>
            </w:pPr>
            <w:r>
              <w:rPr>
                <w:rFonts w:ascii="Arial" w:eastAsia="Arial" w:hAnsi="Arial" w:cs="Arial"/>
                <w:sz w:val="12"/>
                <w:szCs w:val="12"/>
              </w:rPr>
              <w:t>39</w:t>
            </w:r>
          </w:p>
        </w:tc>
        <w:tc>
          <w:tcPr>
            <w:tcW w:w="132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rPr>
                <w:rFonts w:ascii="Arial" w:eastAsia="Arial" w:hAnsi="Arial" w:cs="Arial"/>
                <w:sz w:val="12"/>
                <w:szCs w:val="12"/>
              </w:rPr>
            </w:pPr>
            <w:r>
              <w:rPr>
                <w:rFonts w:ascii="Arial" w:eastAsia="Arial" w:hAnsi="Arial" w:cs="Arial"/>
                <w:sz w:val="12"/>
                <w:szCs w:val="12"/>
              </w:rPr>
              <w:t>0.5ug Flu</w:t>
            </w:r>
          </w:p>
        </w:tc>
        <w:tc>
          <w:tcPr>
            <w:tcW w:w="218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rPr>
                <w:rFonts w:ascii="Arial" w:eastAsia="Arial" w:hAnsi="Arial" w:cs="Arial"/>
                <w:sz w:val="12"/>
                <w:szCs w:val="12"/>
              </w:rPr>
            </w:pPr>
            <w:r>
              <w:rPr>
                <w:rFonts w:ascii="Arial" w:eastAsia="Arial" w:hAnsi="Arial" w:cs="Arial"/>
                <w:sz w:val="12"/>
                <w:szCs w:val="12"/>
              </w:rPr>
              <w:t>This study</w:t>
            </w:r>
          </w:p>
        </w:tc>
        <w:tc>
          <w:tcPr>
            <w:tcW w:w="104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jc w:val="right"/>
              <w:rPr>
                <w:rFonts w:ascii="Arial" w:eastAsia="Arial" w:hAnsi="Arial" w:cs="Arial"/>
                <w:sz w:val="12"/>
                <w:szCs w:val="12"/>
              </w:rPr>
            </w:pPr>
            <w:r>
              <w:rPr>
                <w:rFonts w:ascii="Arial" w:eastAsia="Arial" w:hAnsi="Arial" w:cs="Arial"/>
                <w:sz w:val="12"/>
                <w:szCs w:val="12"/>
              </w:rPr>
              <w:t>500</w:t>
            </w:r>
          </w:p>
        </w:tc>
        <w:tc>
          <w:tcPr>
            <w:tcW w:w="94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jc w:val="center"/>
              <w:rPr>
                <w:rFonts w:ascii="Arial" w:eastAsia="Arial" w:hAnsi="Arial" w:cs="Arial"/>
                <w:sz w:val="12"/>
                <w:szCs w:val="12"/>
              </w:rPr>
            </w:pPr>
            <w:r>
              <w:rPr>
                <w:rFonts w:ascii="Arial" w:eastAsia="Arial" w:hAnsi="Arial" w:cs="Arial"/>
                <w:sz w:val="12"/>
                <w:szCs w:val="12"/>
              </w:rPr>
              <w:t>9</w:t>
            </w:r>
          </w:p>
        </w:tc>
        <w:tc>
          <w:tcPr>
            <w:tcW w:w="98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jc w:val="right"/>
              <w:rPr>
                <w:rFonts w:ascii="Arial" w:eastAsia="Arial" w:hAnsi="Arial" w:cs="Arial"/>
                <w:sz w:val="12"/>
                <w:szCs w:val="12"/>
              </w:rPr>
            </w:pPr>
            <w:r>
              <w:rPr>
                <w:rFonts w:ascii="Arial" w:eastAsia="Arial" w:hAnsi="Arial" w:cs="Arial"/>
                <w:sz w:val="12"/>
                <w:szCs w:val="12"/>
              </w:rPr>
              <w:t>12/10/17</w:t>
            </w:r>
          </w:p>
        </w:tc>
        <w:tc>
          <w:tcPr>
            <w:tcW w:w="11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jc w:val="center"/>
              <w:rPr>
                <w:rFonts w:ascii="Arial" w:eastAsia="Arial" w:hAnsi="Arial" w:cs="Arial"/>
                <w:sz w:val="12"/>
                <w:szCs w:val="12"/>
              </w:rPr>
            </w:pPr>
            <w:r>
              <w:rPr>
                <w:rFonts w:ascii="Arial" w:eastAsia="Arial" w:hAnsi="Arial" w:cs="Arial"/>
                <w:sz w:val="12"/>
                <w:szCs w:val="12"/>
              </w:rPr>
              <w:t>2</w:t>
            </w:r>
          </w:p>
        </w:tc>
        <w:tc>
          <w:tcPr>
            <w:tcW w:w="2820" w:type="dxa"/>
            <w:tcBorders>
              <w:right w:val="single" w:sz="6" w:space="0" w:color="000000"/>
            </w:tcBorders>
            <w:tcMar>
              <w:top w:w="40" w:type="dxa"/>
              <w:left w:w="40" w:type="dxa"/>
              <w:bottom w:w="40" w:type="dxa"/>
              <w:right w:w="40" w:type="dxa"/>
            </w:tcMar>
            <w:vAlign w:val="bottom"/>
          </w:tcPr>
          <w:p w:rsidR="00EA0121" w:rsidRDefault="001D33C3">
            <w:pPr>
              <w:widowControl w:val="0"/>
              <w:spacing w:line="276" w:lineRule="auto"/>
              <w:rPr>
                <w:rFonts w:ascii="Arial" w:eastAsia="Arial" w:hAnsi="Arial" w:cs="Arial"/>
                <w:sz w:val="12"/>
                <w:szCs w:val="12"/>
              </w:rPr>
            </w:pPr>
            <w:r>
              <w:rPr>
                <w:rFonts w:ascii="Arial" w:eastAsia="Arial" w:hAnsi="Arial" w:cs="Arial"/>
                <w:sz w:val="12"/>
                <w:szCs w:val="12"/>
              </w:rPr>
              <w:t>Added 0.5ug Fluconazole</w:t>
            </w:r>
          </w:p>
        </w:tc>
      </w:tr>
      <w:tr w:rsidR="00EA0121">
        <w:trPr>
          <w:jc w:val="center"/>
        </w:trPr>
        <w:tc>
          <w:tcPr>
            <w:tcW w:w="4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center"/>
          </w:tcPr>
          <w:p w:rsidR="00EA0121" w:rsidRDefault="001D33C3">
            <w:pPr>
              <w:widowControl w:val="0"/>
              <w:jc w:val="center"/>
              <w:rPr>
                <w:rFonts w:ascii="Arial" w:eastAsia="Arial" w:hAnsi="Arial" w:cs="Arial"/>
                <w:sz w:val="12"/>
                <w:szCs w:val="12"/>
              </w:rPr>
            </w:pPr>
            <w:r>
              <w:rPr>
                <w:rFonts w:ascii="Arial" w:eastAsia="Arial" w:hAnsi="Arial" w:cs="Arial"/>
                <w:sz w:val="12"/>
                <w:szCs w:val="12"/>
              </w:rPr>
              <w:t>40</w:t>
            </w:r>
          </w:p>
        </w:tc>
        <w:tc>
          <w:tcPr>
            <w:tcW w:w="132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rPr>
                <w:rFonts w:ascii="Arial" w:eastAsia="Arial" w:hAnsi="Arial" w:cs="Arial"/>
                <w:sz w:val="12"/>
                <w:szCs w:val="12"/>
              </w:rPr>
            </w:pPr>
            <w:r>
              <w:rPr>
                <w:rFonts w:ascii="Arial" w:eastAsia="Arial" w:hAnsi="Arial" w:cs="Arial"/>
                <w:sz w:val="12"/>
                <w:szCs w:val="12"/>
              </w:rPr>
              <w:t>Baffle, 0.4ug/ml Ben</w:t>
            </w:r>
          </w:p>
        </w:tc>
        <w:tc>
          <w:tcPr>
            <w:tcW w:w="218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rPr>
                <w:rFonts w:ascii="Arial" w:eastAsia="Arial" w:hAnsi="Arial" w:cs="Arial"/>
                <w:sz w:val="12"/>
                <w:szCs w:val="12"/>
              </w:rPr>
            </w:pPr>
            <w:r>
              <w:rPr>
                <w:rFonts w:ascii="Arial" w:eastAsia="Arial" w:hAnsi="Arial" w:cs="Arial"/>
                <w:sz w:val="12"/>
                <w:szCs w:val="12"/>
              </w:rPr>
              <w:t>This study</w:t>
            </w:r>
          </w:p>
        </w:tc>
        <w:tc>
          <w:tcPr>
            <w:tcW w:w="104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rsidR="00EA0121" w:rsidRDefault="00EA0121">
            <w:pPr>
              <w:widowControl w:val="0"/>
              <w:jc w:val="right"/>
              <w:rPr>
                <w:rFonts w:ascii="Arial" w:eastAsia="Arial" w:hAnsi="Arial" w:cs="Arial"/>
                <w:sz w:val="12"/>
                <w:szCs w:val="12"/>
              </w:rPr>
            </w:pPr>
          </w:p>
        </w:tc>
        <w:tc>
          <w:tcPr>
            <w:tcW w:w="94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jc w:val="center"/>
              <w:rPr>
                <w:rFonts w:ascii="Arial" w:eastAsia="Arial" w:hAnsi="Arial" w:cs="Arial"/>
                <w:sz w:val="12"/>
                <w:szCs w:val="12"/>
              </w:rPr>
            </w:pPr>
            <w:r>
              <w:rPr>
                <w:rFonts w:ascii="Arial" w:eastAsia="Arial" w:hAnsi="Arial" w:cs="Arial"/>
                <w:sz w:val="12"/>
                <w:szCs w:val="12"/>
              </w:rPr>
              <w:t>7</w:t>
            </w:r>
          </w:p>
        </w:tc>
        <w:tc>
          <w:tcPr>
            <w:tcW w:w="98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EA0121">
            <w:pPr>
              <w:widowControl w:val="0"/>
              <w:rPr>
                <w:rFonts w:ascii="Arial" w:eastAsia="Arial" w:hAnsi="Arial" w:cs="Arial"/>
                <w:sz w:val="12"/>
                <w:szCs w:val="12"/>
              </w:rPr>
            </w:pPr>
          </w:p>
        </w:tc>
        <w:tc>
          <w:tcPr>
            <w:tcW w:w="11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jc w:val="center"/>
              <w:rPr>
                <w:rFonts w:ascii="Arial" w:eastAsia="Arial" w:hAnsi="Arial" w:cs="Arial"/>
                <w:sz w:val="12"/>
                <w:szCs w:val="12"/>
              </w:rPr>
            </w:pPr>
            <w:r>
              <w:rPr>
                <w:rFonts w:ascii="Arial" w:eastAsia="Arial" w:hAnsi="Arial" w:cs="Arial"/>
                <w:sz w:val="12"/>
                <w:szCs w:val="12"/>
              </w:rPr>
              <w:t>2</w:t>
            </w:r>
          </w:p>
        </w:tc>
        <w:tc>
          <w:tcPr>
            <w:tcW w:w="2820" w:type="dxa"/>
            <w:tcBorders>
              <w:right w:val="single" w:sz="6" w:space="0" w:color="000000"/>
            </w:tcBorders>
            <w:tcMar>
              <w:top w:w="40" w:type="dxa"/>
              <w:left w:w="40" w:type="dxa"/>
              <w:bottom w:w="40" w:type="dxa"/>
              <w:right w:w="40" w:type="dxa"/>
            </w:tcMar>
            <w:vAlign w:val="bottom"/>
          </w:tcPr>
          <w:p w:rsidR="00EA0121" w:rsidRDefault="001D33C3">
            <w:pPr>
              <w:widowControl w:val="0"/>
              <w:spacing w:line="276" w:lineRule="auto"/>
              <w:rPr>
                <w:rFonts w:ascii="Arial" w:eastAsia="Arial" w:hAnsi="Arial" w:cs="Arial"/>
                <w:sz w:val="12"/>
                <w:szCs w:val="12"/>
              </w:rPr>
            </w:pPr>
            <w:r>
              <w:rPr>
                <w:rFonts w:ascii="Arial" w:eastAsia="Arial" w:hAnsi="Arial" w:cs="Arial"/>
                <w:sz w:val="12"/>
                <w:szCs w:val="12"/>
              </w:rPr>
              <w:t>Added 0.4ug/mL Benomyl, used baffled flask</w:t>
            </w:r>
          </w:p>
        </w:tc>
      </w:tr>
      <w:tr w:rsidR="00EA0121">
        <w:trPr>
          <w:jc w:val="center"/>
        </w:trPr>
        <w:tc>
          <w:tcPr>
            <w:tcW w:w="4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center"/>
          </w:tcPr>
          <w:p w:rsidR="00EA0121" w:rsidRDefault="001D33C3">
            <w:pPr>
              <w:widowControl w:val="0"/>
              <w:jc w:val="center"/>
              <w:rPr>
                <w:rFonts w:ascii="Arial" w:eastAsia="Arial" w:hAnsi="Arial" w:cs="Arial"/>
                <w:sz w:val="12"/>
                <w:szCs w:val="12"/>
              </w:rPr>
            </w:pPr>
            <w:r>
              <w:rPr>
                <w:rFonts w:ascii="Arial" w:eastAsia="Arial" w:hAnsi="Arial" w:cs="Arial"/>
                <w:sz w:val="12"/>
                <w:szCs w:val="12"/>
              </w:rPr>
              <w:t>41</w:t>
            </w:r>
          </w:p>
        </w:tc>
        <w:tc>
          <w:tcPr>
            <w:tcW w:w="132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rPr>
                <w:rFonts w:ascii="Arial" w:eastAsia="Arial" w:hAnsi="Arial" w:cs="Arial"/>
                <w:sz w:val="12"/>
                <w:szCs w:val="12"/>
              </w:rPr>
            </w:pPr>
            <w:r>
              <w:rPr>
                <w:rFonts w:ascii="Arial" w:eastAsia="Arial" w:hAnsi="Arial" w:cs="Arial"/>
                <w:sz w:val="12"/>
                <w:szCs w:val="12"/>
              </w:rPr>
              <w:t>Baffle, 2ug/ml Ben</w:t>
            </w:r>
          </w:p>
        </w:tc>
        <w:tc>
          <w:tcPr>
            <w:tcW w:w="218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rPr>
                <w:rFonts w:ascii="Arial" w:eastAsia="Arial" w:hAnsi="Arial" w:cs="Arial"/>
                <w:sz w:val="12"/>
                <w:szCs w:val="12"/>
              </w:rPr>
            </w:pPr>
            <w:r>
              <w:rPr>
                <w:rFonts w:ascii="Arial" w:eastAsia="Arial" w:hAnsi="Arial" w:cs="Arial"/>
                <w:sz w:val="12"/>
                <w:szCs w:val="12"/>
              </w:rPr>
              <w:t>This study</w:t>
            </w:r>
          </w:p>
        </w:tc>
        <w:tc>
          <w:tcPr>
            <w:tcW w:w="104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rsidR="00EA0121" w:rsidRDefault="00EA0121">
            <w:pPr>
              <w:widowControl w:val="0"/>
              <w:jc w:val="right"/>
              <w:rPr>
                <w:rFonts w:ascii="Arial" w:eastAsia="Arial" w:hAnsi="Arial" w:cs="Arial"/>
                <w:sz w:val="12"/>
                <w:szCs w:val="12"/>
              </w:rPr>
            </w:pPr>
          </w:p>
        </w:tc>
        <w:tc>
          <w:tcPr>
            <w:tcW w:w="94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jc w:val="center"/>
              <w:rPr>
                <w:rFonts w:ascii="Arial" w:eastAsia="Arial" w:hAnsi="Arial" w:cs="Arial"/>
                <w:sz w:val="12"/>
                <w:szCs w:val="12"/>
              </w:rPr>
            </w:pPr>
            <w:r>
              <w:rPr>
                <w:rFonts w:ascii="Arial" w:eastAsia="Arial" w:hAnsi="Arial" w:cs="Arial"/>
                <w:sz w:val="12"/>
                <w:szCs w:val="12"/>
              </w:rPr>
              <w:t>7</w:t>
            </w:r>
          </w:p>
        </w:tc>
        <w:tc>
          <w:tcPr>
            <w:tcW w:w="98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EA0121">
            <w:pPr>
              <w:widowControl w:val="0"/>
              <w:rPr>
                <w:rFonts w:ascii="Arial" w:eastAsia="Arial" w:hAnsi="Arial" w:cs="Arial"/>
                <w:sz w:val="12"/>
                <w:szCs w:val="12"/>
              </w:rPr>
            </w:pPr>
          </w:p>
        </w:tc>
        <w:tc>
          <w:tcPr>
            <w:tcW w:w="11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jc w:val="center"/>
              <w:rPr>
                <w:rFonts w:ascii="Arial" w:eastAsia="Arial" w:hAnsi="Arial" w:cs="Arial"/>
                <w:sz w:val="12"/>
                <w:szCs w:val="12"/>
              </w:rPr>
            </w:pPr>
            <w:r>
              <w:rPr>
                <w:rFonts w:ascii="Arial" w:eastAsia="Arial" w:hAnsi="Arial" w:cs="Arial"/>
                <w:sz w:val="12"/>
                <w:szCs w:val="12"/>
              </w:rPr>
              <w:t>2</w:t>
            </w:r>
          </w:p>
        </w:tc>
        <w:tc>
          <w:tcPr>
            <w:tcW w:w="2820" w:type="dxa"/>
            <w:tcBorders>
              <w:right w:val="single" w:sz="6" w:space="0" w:color="000000"/>
            </w:tcBorders>
            <w:tcMar>
              <w:top w:w="40" w:type="dxa"/>
              <w:left w:w="40" w:type="dxa"/>
              <w:bottom w:w="40" w:type="dxa"/>
              <w:right w:w="40" w:type="dxa"/>
            </w:tcMar>
            <w:vAlign w:val="bottom"/>
          </w:tcPr>
          <w:p w:rsidR="00EA0121" w:rsidRDefault="001D33C3">
            <w:pPr>
              <w:widowControl w:val="0"/>
              <w:spacing w:line="276" w:lineRule="auto"/>
              <w:rPr>
                <w:rFonts w:ascii="Arial" w:eastAsia="Arial" w:hAnsi="Arial" w:cs="Arial"/>
                <w:sz w:val="12"/>
                <w:szCs w:val="12"/>
              </w:rPr>
            </w:pPr>
            <w:r>
              <w:rPr>
                <w:rFonts w:ascii="Arial" w:eastAsia="Arial" w:hAnsi="Arial" w:cs="Arial"/>
                <w:sz w:val="12"/>
                <w:szCs w:val="12"/>
              </w:rPr>
              <w:t>Added 2ug/mL Benomyl, used baffled flask</w:t>
            </w:r>
          </w:p>
        </w:tc>
      </w:tr>
      <w:tr w:rsidR="00EA0121">
        <w:trPr>
          <w:jc w:val="center"/>
        </w:trPr>
        <w:tc>
          <w:tcPr>
            <w:tcW w:w="4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center"/>
          </w:tcPr>
          <w:p w:rsidR="00EA0121" w:rsidRDefault="001D33C3">
            <w:pPr>
              <w:widowControl w:val="0"/>
              <w:jc w:val="center"/>
              <w:rPr>
                <w:rFonts w:ascii="Arial" w:eastAsia="Arial" w:hAnsi="Arial" w:cs="Arial"/>
                <w:sz w:val="12"/>
                <w:szCs w:val="12"/>
              </w:rPr>
            </w:pPr>
            <w:r>
              <w:rPr>
                <w:rFonts w:ascii="Arial" w:eastAsia="Arial" w:hAnsi="Arial" w:cs="Arial"/>
                <w:sz w:val="12"/>
                <w:szCs w:val="12"/>
              </w:rPr>
              <w:t>42</w:t>
            </w:r>
          </w:p>
        </w:tc>
        <w:tc>
          <w:tcPr>
            <w:tcW w:w="132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rPr>
                <w:rFonts w:ascii="Arial" w:eastAsia="Arial" w:hAnsi="Arial" w:cs="Arial"/>
                <w:sz w:val="12"/>
                <w:szCs w:val="12"/>
              </w:rPr>
            </w:pPr>
            <w:r>
              <w:rPr>
                <w:rFonts w:ascii="Arial" w:eastAsia="Arial" w:hAnsi="Arial" w:cs="Arial"/>
                <w:sz w:val="12"/>
                <w:szCs w:val="12"/>
              </w:rPr>
              <w:t>6 Day</w:t>
            </w:r>
          </w:p>
        </w:tc>
        <w:tc>
          <w:tcPr>
            <w:tcW w:w="218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rPr>
                <w:rFonts w:ascii="Arial" w:eastAsia="Arial" w:hAnsi="Arial" w:cs="Arial"/>
                <w:sz w:val="12"/>
                <w:szCs w:val="12"/>
              </w:rPr>
            </w:pPr>
            <w:r>
              <w:rPr>
                <w:rFonts w:ascii="Arial" w:eastAsia="Arial" w:hAnsi="Arial" w:cs="Arial"/>
                <w:sz w:val="12"/>
                <w:szCs w:val="12"/>
              </w:rPr>
              <w:t>Li et al (2018)</w:t>
            </w:r>
          </w:p>
        </w:tc>
        <w:tc>
          <w:tcPr>
            <w:tcW w:w="104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jc w:val="right"/>
              <w:rPr>
                <w:rFonts w:ascii="Arial" w:eastAsia="Arial" w:hAnsi="Arial" w:cs="Arial"/>
                <w:sz w:val="12"/>
                <w:szCs w:val="12"/>
              </w:rPr>
            </w:pPr>
            <w:r>
              <w:rPr>
                <w:rFonts w:ascii="Arial" w:eastAsia="Arial" w:hAnsi="Arial" w:cs="Arial"/>
                <w:sz w:val="12"/>
                <w:szCs w:val="12"/>
              </w:rPr>
              <w:t>4800</w:t>
            </w:r>
          </w:p>
        </w:tc>
        <w:tc>
          <w:tcPr>
            <w:tcW w:w="94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jc w:val="center"/>
              <w:rPr>
                <w:rFonts w:ascii="Arial" w:eastAsia="Arial" w:hAnsi="Arial" w:cs="Arial"/>
                <w:sz w:val="12"/>
                <w:szCs w:val="12"/>
              </w:rPr>
            </w:pPr>
            <w:r>
              <w:rPr>
                <w:rFonts w:ascii="Arial" w:eastAsia="Arial" w:hAnsi="Arial" w:cs="Arial"/>
                <w:sz w:val="12"/>
                <w:szCs w:val="12"/>
              </w:rPr>
              <w:t>6</w:t>
            </w:r>
          </w:p>
        </w:tc>
        <w:tc>
          <w:tcPr>
            <w:tcW w:w="98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jc w:val="right"/>
              <w:rPr>
                <w:rFonts w:ascii="Arial" w:eastAsia="Arial" w:hAnsi="Arial" w:cs="Arial"/>
                <w:sz w:val="12"/>
                <w:szCs w:val="12"/>
              </w:rPr>
            </w:pPr>
            <w:r>
              <w:rPr>
                <w:rFonts w:ascii="Arial" w:eastAsia="Arial" w:hAnsi="Arial" w:cs="Arial"/>
                <w:sz w:val="12"/>
                <w:szCs w:val="12"/>
              </w:rPr>
              <w:t>9/16/15</w:t>
            </w:r>
          </w:p>
        </w:tc>
        <w:tc>
          <w:tcPr>
            <w:tcW w:w="11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jc w:val="center"/>
              <w:rPr>
                <w:rFonts w:ascii="Arial" w:eastAsia="Arial" w:hAnsi="Arial" w:cs="Arial"/>
                <w:sz w:val="12"/>
                <w:szCs w:val="12"/>
              </w:rPr>
            </w:pPr>
            <w:r>
              <w:rPr>
                <w:rFonts w:ascii="Arial" w:eastAsia="Arial" w:hAnsi="Arial" w:cs="Arial"/>
                <w:sz w:val="12"/>
                <w:szCs w:val="12"/>
              </w:rPr>
              <w:t>3</w:t>
            </w:r>
          </w:p>
        </w:tc>
        <w:tc>
          <w:tcPr>
            <w:tcW w:w="2820" w:type="dxa"/>
            <w:tcMar>
              <w:top w:w="40" w:type="dxa"/>
              <w:left w:w="40" w:type="dxa"/>
              <w:bottom w:w="40" w:type="dxa"/>
              <w:right w:w="40" w:type="dxa"/>
            </w:tcMar>
            <w:vAlign w:val="bottom"/>
          </w:tcPr>
          <w:p w:rsidR="00EA0121" w:rsidRDefault="001D33C3">
            <w:pPr>
              <w:widowControl w:val="0"/>
              <w:spacing w:line="276" w:lineRule="auto"/>
              <w:rPr>
                <w:rFonts w:ascii="Arial" w:eastAsia="Arial" w:hAnsi="Arial" w:cs="Arial"/>
                <w:sz w:val="12"/>
                <w:szCs w:val="12"/>
              </w:rPr>
            </w:pPr>
            <w:r>
              <w:rPr>
                <w:rFonts w:ascii="Arial" w:eastAsia="Arial" w:hAnsi="Arial" w:cs="Arial"/>
                <w:sz w:val="12"/>
                <w:szCs w:val="12"/>
              </w:rPr>
              <w:t>6 days of growth</w:t>
            </w:r>
          </w:p>
        </w:tc>
      </w:tr>
      <w:tr w:rsidR="00EA0121">
        <w:trPr>
          <w:jc w:val="center"/>
        </w:trPr>
        <w:tc>
          <w:tcPr>
            <w:tcW w:w="4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center"/>
          </w:tcPr>
          <w:p w:rsidR="00EA0121" w:rsidRDefault="001D33C3">
            <w:pPr>
              <w:widowControl w:val="0"/>
              <w:jc w:val="center"/>
              <w:rPr>
                <w:rFonts w:ascii="Arial" w:eastAsia="Arial" w:hAnsi="Arial" w:cs="Arial"/>
                <w:sz w:val="12"/>
                <w:szCs w:val="12"/>
              </w:rPr>
            </w:pPr>
            <w:r>
              <w:rPr>
                <w:rFonts w:ascii="Arial" w:eastAsia="Arial" w:hAnsi="Arial" w:cs="Arial"/>
                <w:sz w:val="12"/>
                <w:szCs w:val="12"/>
              </w:rPr>
              <w:t>43</w:t>
            </w:r>
          </w:p>
        </w:tc>
        <w:tc>
          <w:tcPr>
            <w:tcW w:w="132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rPr>
                <w:rFonts w:ascii="Arial" w:eastAsia="Arial" w:hAnsi="Arial" w:cs="Arial"/>
                <w:sz w:val="12"/>
                <w:szCs w:val="12"/>
              </w:rPr>
            </w:pPr>
            <w:r>
              <w:rPr>
                <w:rFonts w:ascii="Arial" w:eastAsia="Arial" w:hAnsi="Arial" w:cs="Arial"/>
                <w:sz w:val="12"/>
                <w:szCs w:val="12"/>
              </w:rPr>
              <w:t>7 Day</w:t>
            </w:r>
          </w:p>
        </w:tc>
        <w:tc>
          <w:tcPr>
            <w:tcW w:w="218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rPr>
                <w:rFonts w:ascii="Arial" w:eastAsia="Arial" w:hAnsi="Arial" w:cs="Arial"/>
                <w:sz w:val="12"/>
                <w:szCs w:val="12"/>
              </w:rPr>
            </w:pPr>
            <w:r>
              <w:rPr>
                <w:rFonts w:ascii="Arial" w:eastAsia="Arial" w:hAnsi="Arial" w:cs="Arial"/>
                <w:sz w:val="12"/>
                <w:szCs w:val="12"/>
              </w:rPr>
              <w:t>Li et al (2018)</w:t>
            </w:r>
          </w:p>
        </w:tc>
        <w:tc>
          <w:tcPr>
            <w:tcW w:w="104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jc w:val="right"/>
              <w:rPr>
                <w:rFonts w:ascii="Arial" w:eastAsia="Arial" w:hAnsi="Arial" w:cs="Arial"/>
                <w:sz w:val="12"/>
                <w:szCs w:val="12"/>
              </w:rPr>
            </w:pPr>
            <w:r>
              <w:rPr>
                <w:rFonts w:ascii="Arial" w:eastAsia="Arial" w:hAnsi="Arial" w:cs="Arial"/>
                <w:sz w:val="12"/>
                <w:szCs w:val="12"/>
              </w:rPr>
              <w:t>4800</w:t>
            </w:r>
          </w:p>
        </w:tc>
        <w:tc>
          <w:tcPr>
            <w:tcW w:w="94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jc w:val="center"/>
              <w:rPr>
                <w:rFonts w:ascii="Arial" w:eastAsia="Arial" w:hAnsi="Arial" w:cs="Arial"/>
                <w:sz w:val="12"/>
                <w:szCs w:val="12"/>
              </w:rPr>
            </w:pPr>
            <w:r>
              <w:rPr>
                <w:rFonts w:ascii="Arial" w:eastAsia="Arial" w:hAnsi="Arial" w:cs="Arial"/>
                <w:sz w:val="12"/>
                <w:szCs w:val="12"/>
              </w:rPr>
              <w:t>6</w:t>
            </w:r>
          </w:p>
        </w:tc>
        <w:tc>
          <w:tcPr>
            <w:tcW w:w="98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jc w:val="right"/>
              <w:rPr>
                <w:rFonts w:ascii="Arial" w:eastAsia="Arial" w:hAnsi="Arial" w:cs="Arial"/>
                <w:sz w:val="12"/>
                <w:szCs w:val="12"/>
              </w:rPr>
            </w:pPr>
            <w:r>
              <w:rPr>
                <w:rFonts w:ascii="Arial" w:eastAsia="Arial" w:hAnsi="Arial" w:cs="Arial"/>
                <w:sz w:val="12"/>
                <w:szCs w:val="12"/>
              </w:rPr>
              <w:t>9/16/15</w:t>
            </w:r>
          </w:p>
        </w:tc>
        <w:tc>
          <w:tcPr>
            <w:tcW w:w="11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jc w:val="center"/>
              <w:rPr>
                <w:rFonts w:ascii="Arial" w:eastAsia="Arial" w:hAnsi="Arial" w:cs="Arial"/>
                <w:sz w:val="12"/>
                <w:szCs w:val="12"/>
              </w:rPr>
            </w:pPr>
            <w:r>
              <w:rPr>
                <w:rFonts w:ascii="Arial" w:eastAsia="Arial" w:hAnsi="Arial" w:cs="Arial"/>
                <w:sz w:val="12"/>
                <w:szCs w:val="12"/>
              </w:rPr>
              <w:t>3</w:t>
            </w:r>
          </w:p>
        </w:tc>
        <w:tc>
          <w:tcPr>
            <w:tcW w:w="2820" w:type="dxa"/>
            <w:tcMar>
              <w:top w:w="40" w:type="dxa"/>
              <w:left w:w="40" w:type="dxa"/>
              <w:bottom w:w="40" w:type="dxa"/>
              <w:right w:w="40" w:type="dxa"/>
            </w:tcMar>
            <w:vAlign w:val="bottom"/>
          </w:tcPr>
          <w:p w:rsidR="00EA0121" w:rsidRDefault="001D33C3">
            <w:pPr>
              <w:widowControl w:val="0"/>
              <w:spacing w:line="276" w:lineRule="auto"/>
              <w:rPr>
                <w:rFonts w:ascii="Arial" w:eastAsia="Arial" w:hAnsi="Arial" w:cs="Arial"/>
                <w:sz w:val="12"/>
                <w:szCs w:val="12"/>
              </w:rPr>
            </w:pPr>
            <w:r>
              <w:rPr>
                <w:rFonts w:ascii="Arial" w:eastAsia="Arial" w:hAnsi="Arial" w:cs="Arial"/>
                <w:sz w:val="12"/>
                <w:szCs w:val="12"/>
              </w:rPr>
              <w:t>7 days of growth</w:t>
            </w:r>
          </w:p>
        </w:tc>
      </w:tr>
      <w:tr w:rsidR="00EA0121">
        <w:trPr>
          <w:jc w:val="center"/>
        </w:trPr>
        <w:tc>
          <w:tcPr>
            <w:tcW w:w="4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center"/>
          </w:tcPr>
          <w:p w:rsidR="00EA0121" w:rsidRDefault="001D33C3">
            <w:pPr>
              <w:widowControl w:val="0"/>
              <w:jc w:val="center"/>
              <w:rPr>
                <w:rFonts w:ascii="Arial" w:eastAsia="Arial" w:hAnsi="Arial" w:cs="Arial"/>
                <w:sz w:val="12"/>
                <w:szCs w:val="12"/>
              </w:rPr>
            </w:pPr>
            <w:r>
              <w:rPr>
                <w:rFonts w:ascii="Arial" w:eastAsia="Arial" w:hAnsi="Arial" w:cs="Arial"/>
                <w:sz w:val="12"/>
                <w:szCs w:val="12"/>
              </w:rPr>
              <w:t>44</w:t>
            </w:r>
          </w:p>
        </w:tc>
        <w:tc>
          <w:tcPr>
            <w:tcW w:w="132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rPr>
                <w:rFonts w:ascii="Arial" w:eastAsia="Arial" w:hAnsi="Arial" w:cs="Arial"/>
                <w:sz w:val="12"/>
                <w:szCs w:val="12"/>
              </w:rPr>
            </w:pPr>
            <w:r>
              <w:rPr>
                <w:rFonts w:ascii="Arial" w:eastAsia="Arial" w:hAnsi="Arial" w:cs="Arial"/>
                <w:sz w:val="12"/>
                <w:szCs w:val="12"/>
              </w:rPr>
              <w:t>0.5M KCl</w:t>
            </w:r>
          </w:p>
        </w:tc>
        <w:tc>
          <w:tcPr>
            <w:tcW w:w="218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rPr>
                <w:rFonts w:ascii="Arial" w:eastAsia="Arial" w:hAnsi="Arial" w:cs="Arial"/>
                <w:sz w:val="12"/>
                <w:szCs w:val="12"/>
              </w:rPr>
            </w:pPr>
            <w:r>
              <w:rPr>
                <w:rFonts w:ascii="Arial" w:eastAsia="Arial" w:hAnsi="Arial" w:cs="Arial"/>
                <w:sz w:val="12"/>
                <w:szCs w:val="12"/>
              </w:rPr>
              <w:t>This study</w:t>
            </w:r>
          </w:p>
        </w:tc>
        <w:tc>
          <w:tcPr>
            <w:tcW w:w="104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jc w:val="right"/>
              <w:rPr>
                <w:rFonts w:ascii="Arial" w:eastAsia="Arial" w:hAnsi="Arial" w:cs="Arial"/>
                <w:sz w:val="12"/>
                <w:szCs w:val="12"/>
              </w:rPr>
            </w:pPr>
            <w:r>
              <w:rPr>
                <w:rFonts w:ascii="Arial" w:eastAsia="Arial" w:hAnsi="Arial" w:cs="Arial"/>
                <w:sz w:val="12"/>
                <w:szCs w:val="12"/>
              </w:rPr>
              <w:t>500</w:t>
            </w:r>
          </w:p>
        </w:tc>
        <w:tc>
          <w:tcPr>
            <w:tcW w:w="94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jc w:val="center"/>
              <w:rPr>
                <w:rFonts w:ascii="Arial" w:eastAsia="Arial" w:hAnsi="Arial" w:cs="Arial"/>
                <w:sz w:val="12"/>
                <w:szCs w:val="12"/>
              </w:rPr>
            </w:pPr>
            <w:r>
              <w:rPr>
                <w:rFonts w:ascii="Arial" w:eastAsia="Arial" w:hAnsi="Arial" w:cs="Arial"/>
                <w:sz w:val="12"/>
                <w:szCs w:val="12"/>
              </w:rPr>
              <w:t>9</w:t>
            </w:r>
          </w:p>
        </w:tc>
        <w:tc>
          <w:tcPr>
            <w:tcW w:w="98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jc w:val="right"/>
              <w:rPr>
                <w:rFonts w:ascii="Arial" w:eastAsia="Arial" w:hAnsi="Arial" w:cs="Arial"/>
                <w:sz w:val="12"/>
                <w:szCs w:val="12"/>
              </w:rPr>
            </w:pPr>
            <w:r>
              <w:rPr>
                <w:rFonts w:ascii="Arial" w:eastAsia="Arial" w:hAnsi="Arial" w:cs="Arial"/>
                <w:sz w:val="12"/>
                <w:szCs w:val="12"/>
              </w:rPr>
              <w:t>12/10/17</w:t>
            </w:r>
          </w:p>
        </w:tc>
        <w:tc>
          <w:tcPr>
            <w:tcW w:w="11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jc w:val="center"/>
              <w:rPr>
                <w:rFonts w:ascii="Arial" w:eastAsia="Arial" w:hAnsi="Arial" w:cs="Arial"/>
                <w:sz w:val="12"/>
                <w:szCs w:val="12"/>
              </w:rPr>
            </w:pPr>
            <w:r>
              <w:rPr>
                <w:rFonts w:ascii="Arial" w:eastAsia="Arial" w:hAnsi="Arial" w:cs="Arial"/>
                <w:sz w:val="12"/>
                <w:szCs w:val="12"/>
              </w:rPr>
              <w:t>1</w:t>
            </w:r>
          </w:p>
        </w:tc>
        <w:tc>
          <w:tcPr>
            <w:tcW w:w="2820" w:type="dxa"/>
            <w:tcMar>
              <w:top w:w="40" w:type="dxa"/>
              <w:left w:w="40" w:type="dxa"/>
              <w:bottom w:w="40" w:type="dxa"/>
              <w:right w:w="40" w:type="dxa"/>
            </w:tcMar>
            <w:vAlign w:val="bottom"/>
          </w:tcPr>
          <w:p w:rsidR="00EA0121" w:rsidRDefault="001D33C3">
            <w:pPr>
              <w:widowControl w:val="0"/>
              <w:spacing w:line="276" w:lineRule="auto"/>
              <w:rPr>
                <w:rFonts w:ascii="Arial" w:eastAsia="Arial" w:hAnsi="Arial" w:cs="Arial"/>
                <w:sz w:val="12"/>
                <w:szCs w:val="12"/>
              </w:rPr>
            </w:pPr>
            <w:r>
              <w:rPr>
                <w:rFonts w:ascii="Arial" w:eastAsia="Arial" w:hAnsi="Arial" w:cs="Arial"/>
                <w:sz w:val="12"/>
                <w:szCs w:val="12"/>
              </w:rPr>
              <w:t>Added 0.5M KCl</w:t>
            </w:r>
          </w:p>
        </w:tc>
      </w:tr>
      <w:tr w:rsidR="00EA0121">
        <w:trPr>
          <w:jc w:val="center"/>
        </w:trPr>
        <w:tc>
          <w:tcPr>
            <w:tcW w:w="4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center"/>
          </w:tcPr>
          <w:p w:rsidR="00EA0121" w:rsidRDefault="001D33C3">
            <w:pPr>
              <w:widowControl w:val="0"/>
              <w:jc w:val="center"/>
              <w:rPr>
                <w:rFonts w:ascii="Arial" w:eastAsia="Arial" w:hAnsi="Arial" w:cs="Arial"/>
                <w:sz w:val="12"/>
                <w:szCs w:val="12"/>
              </w:rPr>
            </w:pPr>
            <w:r>
              <w:rPr>
                <w:rFonts w:ascii="Arial" w:eastAsia="Arial" w:hAnsi="Arial" w:cs="Arial"/>
                <w:sz w:val="12"/>
                <w:szCs w:val="12"/>
              </w:rPr>
              <w:t>45</w:t>
            </w:r>
          </w:p>
        </w:tc>
        <w:tc>
          <w:tcPr>
            <w:tcW w:w="132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rPr>
                <w:rFonts w:ascii="Arial" w:eastAsia="Arial" w:hAnsi="Arial" w:cs="Arial"/>
                <w:sz w:val="12"/>
                <w:szCs w:val="12"/>
              </w:rPr>
            </w:pPr>
            <w:r>
              <w:rPr>
                <w:rFonts w:ascii="Arial" w:eastAsia="Arial" w:hAnsi="Arial" w:cs="Arial"/>
                <w:sz w:val="12"/>
                <w:szCs w:val="12"/>
              </w:rPr>
              <w:t>0.5M NaCl</w:t>
            </w:r>
          </w:p>
        </w:tc>
        <w:tc>
          <w:tcPr>
            <w:tcW w:w="218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rPr>
                <w:rFonts w:ascii="Arial" w:eastAsia="Arial" w:hAnsi="Arial" w:cs="Arial"/>
                <w:sz w:val="12"/>
                <w:szCs w:val="12"/>
              </w:rPr>
            </w:pPr>
            <w:r>
              <w:rPr>
                <w:rFonts w:ascii="Arial" w:eastAsia="Arial" w:hAnsi="Arial" w:cs="Arial"/>
                <w:sz w:val="12"/>
                <w:szCs w:val="12"/>
              </w:rPr>
              <w:t>This study</w:t>
            </w:r>
          </w:p>
        </w:tc>
        <w:tc>
          <w:tcPr>
            <w:tcW w:w="104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jc w:val="right"/>
              <w:rPr>
                <w:rFonts w:ascii="Arial" w:eastAsia="Arial" w:hAnsi="Arial" w:cs="Arial"/>
                <w:sz w:val="12"/>
                <w:szCs w:val="12"/>
              </w:rPr>
            </w:pPr>
            <w:r>
              <w:rPr>
                <w:rFonts w:ascii="Arial" w:eastAsia="Arial" w:hAnsi="Arial" w:cs="Arial"/>
                <w:sz w:val="12"/>
                <w:szCs w:val="12"/>
              </w:rPr>
              <w:t>500</w:t>
            </w:r>
          </w:p>
        </w:tc>
        <w:tc>
          <w:tcPr>
            <w:tcW w:w="94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jc w:val="center"/>
              <w:rPr>
                <w:rFonts w:ascii="Arial" w:eastAsia="Arial" w:hAnsi="Arial" w:cs="Arial"/>
                <w:sz w:val="12"/>
                <w:szCs w:val="12"/>
              </w:rPr>
            </w:pPr>
            <w:r>
              <w:rPr>
                <w:rFonts w:ascii="Arial" w:eastAsia="Arial" w:hAnsi="Arial" w:cs="Arial"/>
                <w:sz w:val="12"/>
                <w:szCs w:val="12"/>
              </w:rPr>
              <w:t>9</w:t>
            </w:r>
          </w:p>
        </w:tc>
        <w:tc>
          <w:tcPr>
            <w:tcW w:w="98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jc w:val="right"/>
              <w:rPr>
                <w:rFonts w:ascii="Arial" w:eastAsia="Arial" w:hAnsi="Arial" w:cs="Arial"/>
                <w:sz w:val="12"/>
                <w:szCs w:val="12"/>
              </w:rPr>
            </w:pPr>
            <w:r>
              <w:rPr>
                <w:rFonts w:ascii="Arial" w:eastAsia="Arial" w:hAnsi="Arial" w:cs="Arial"/>
                <w:sz w:val="12"/>
                <w:szCs w:val="12"/>
              </w:rPr>
              <w:t>12/10/17</w:t>
            </w:r>
          </w:p>
        </w:tc>
        <w:tc>
          <w:tcPr>
            <w:tcW w:w="11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A0121" w:rsidRDefault="001D33C3">
            <w:pPr>
              <w:widowControl w:val="0"/>
              <w:jc w:val="center"/>
              <w:rPr>
                <w:rFonts w:ascii="Arial" w:eastAsia="Arial" w:hAnsi="Arial" w:cs="Arial"/>
                <w:sz w:val="12"/>
                <w:szCs w:val="12"/>
              </w:rPr>
            </w:pPr>
            <w:r>
              <w:rPr>
                <w:rFonts w:ascii="Arial" w:eastAsia="Arial" w:hAnsi="Arial" w:cs="Arial"/>
                <w:sz w:val="12"/>
                <w:szCs w:val="12"/>
              </w:rPr>
              <w:t>1*</w:t>
            </w:r>
          </w:p>
        </w:tc>
        <w:tc>
          <w:tcPr>
            <w:tcW w:w="2820" w:type="dxa"/>
            <w:tcMar>
              <w:top w:w="40" w:type="dxa"/>
              <w:left w:w="40" w:type="dxa"/>
              <w:bottom w:w="40" w:type="dxa"/>
              <w:right w:w="40" w:type="dxa"/>
            </w:tcMar>
            <w:vAlign w:val="bottom"/>
          </w:tcPr>
          <w:p w:rsidR="00EA0121" w:rsidRDefault="001D33C3">
            <w:pPr>
              <w:widowControl w:val="0"/>
              <w:spacing w:line="276" w:lineRule="auto"/>
              <w:rPr>
                <w:rFonts w:ascii="Arial" w:eastAsia="Arial" w:hAnsi="Arial" w:cs="Arial"/>
                <w:sz w:val="12"/>
                <w:szCs w:val="12"/>
              </w:rPr>
            </w:pPr>
            <w:r>
              <w:rPr>
                <w:rFonts w:ascii="Arial" w:eastAsia="Arial" w:hAnsi="Arial" w:cs="Arial"/>
                <w:sz w:val="12"/>
                <w:szCs w:val="12"/>
              </w:rPr>
              <w:t>Added 0.5M NaCl</w:t>
            </w:r>
          </w:p>
        </w:tc>
      </w:tr>
    </w:tbl>
    <w:p w:rsidR="000A4663" w:rsidRDefault="000A4663">
      <w:pPr>
        <w:spacing w:line="276" w:lineRule="auto"/>
        <w:rPr>
          <w:rFonts w:ascii="Arial" w:eastAsia="Arial" w:hAnsi="Arial" w:cs="Arial"/>
          <w:sz w:val="22"/>
          <w:szCs w:val="22"/>
        </w:rPr>
        <w:sectPr w:rsidR="000A4663" w:rsidSect="000A4663">
          <w:pgSz w:w="12240" w:h="15840"/>
          <w:pgMar w:top="720" w:right="1440" w:bottom="1440" w:left="1440" w:header="0" w:footer="720" w:gutter="0"/>
          <w:lnNumType w:countBy="1" w:restart="continuous"/>
          <w:pgNumType w:start="1"/>
          <w:cols w:space="720"/>
          <w:docGrid w:linePitch="326"/>
        </w:sectPr>
      </w:pPr>
    </w:p>
    <w:p w:rsidR="00EA0121" w:rsidRDefault="001D33C3">
      <w:pPr>
        <w:rPr>
          <w:rFonts w:ascii="Arial" w:eastAsia="Arial" w:hAnsi="Arial" w:cs="Arial"/>
          <w:sz w:val="20"/>
          <w:szCs w:val="20"/>
        </w:rPr>
      </w:pPr>
      <w:r>
        <w:rPr>
          <w:rFonts w:ascii="Arial" w:eastAsia="Arial" w:hAnsi="Arial" w:cs="Arial"/>
          <w:b/>
          <w:sz w:val="20"/>
          <w:szCs w:val="20"/>
        </w:rPr>
        <w:lastRenderedPageBreak/>
        <w:t xml:space="preserve">Table S1. </w:t>
      </w:r>
      <w:r>
        <w:rPr>
          <w:rFonts w:ascii="Arial" w:eastAsia="Arial" w:hAnsi="Arial" w:cs="Arial"/>
          <w:sz w:val="20"/>
          <w:szCs w:val="20"/>
        </w:rPr>
        <w:t>List of all conditions used in this study. List of conditions ordered by similarity to the average across the evolution condition (same ordering as in the main text figures). Note that 0.5M NaCl was started with 2 replicates. The second replicate was excluded from analysis due to very low growth and/or failed transfer (media still transparent after 48 hours), during the second transfer. Note al</w:t>
      </w:r>
    </w:p>
    <w:p w:rsidR="00EA0121" w:rsidRDefault="00EA0121">
      <w:pPr>
        <w:rPr>
          <w:rFonts w:ascii="Arial" w:eastAsia="Arial" w:hAnsi="Arial" w:cs="Arial"/>
          <w:sz w:val="20"/>
          <w:szCs w:val="20"/>
        </w:rPr>
      </w:pPr>
    </w:p>
    <w:p w:rsidR="00EA0121" w:rsidRDefault="001D33C3">
      <w:pPr>
        <w:rPr>
          <w:rFonts w:ascii="Arial" w:eastAsia="Arial" w:hAnsi="Arial" w:cs="Arial"/>
          <w:b/>
          <w:sz w:val="22"/>
          <w:szCs w:val="22"/>
        </w:rPr>
      </w:pPr>
      <w:r>
        <w:rPr>
          <w:rFonts w:ascii="Arial" w:eastAsia="Arial" w:hAnsi="Arial" w:cs="Arial"/>
          <w:b/>
          <w:sz w:val="22"/>
          <w:szCs w:val="22"/>
        </w:rPr>
        <w:t>DNA Extraction of each sample</w:t>
      </w:r>
    </w:p>
    <w:p w:rsidR="00EA0121" w:rsidRDefault="001D33C3">
      <w:pPr>
        <w:rPr>
          <w:rFonts w:ascii="Arial" w:eastAsia="Arial" w:hAnsi="Arial" w:cs="Arial"/>
          <w:sz w:val="22"/>
          <w:szCs w:val="22"/>
        </w:rPr>
      </w:pPr>
      <w:r>
        <w:rPr>
          <w:rFonts w:ascii="Arial" w:eastAsia="Arial" w:hAnsi="Arial" w:cs="Arial"/>
          <w:sz w:val="22"/>
          <w:szCs w:val="22"/>
        </w:rPr>
        <w:t>We extracted DNA from each sample (representing a time-point for a particular replicate). Batches 1-6 and 10 were conducted with the protocol described in (Venkataram et al., 2016). To improve the ease and yield extraction, we made some slight modifications to the DNA extraction for batches 7, 8, and 9. This protocol is detailed here.</w:t>
      </w:r>
    </w:p>
    <w:p w:rsidR="00EA0121" w:rsidRDefault="00EA0121">
      <w:pPr>
        <w:rPr>
          <w:rFonts w:ascii="Arial" w:eastAsia="Arial" w:hAnsi="Arial" w:cs="Arial"/>
          <w:sz w:val="22"/>
          <w:szCs w:val="22"/>
        </w:rPr>
      </w:pPr>
    </w:p>
    <w:p w:rsidR="00EA0121" w:rsidRDefault="001D33C3">
      <w:pPr>
        <w:rPr>
          <w:rFonts w:ascii="Arial" w:eastAsia="Arial" w:hAnsi="Arial" w:cs="Arial"/>
          <w:sz w:val="22"/>
          <w:szCs w:val="22"/>
        </w:rPr>
      </w:pPr>
      <w:r>
        <w:rPr>
          <w:rFonts w:ascii="Arial" w:eastAsia="Arial" w:hAnsi="Arial" w:cs="Arial"/>
          <w:sz w:val="22"/>
          <w:szCs w:val="22"/>
        </w:rPr>
        <w:t xml:space="preserve">A single tube for each sample is removed from the freezer and thawed at room temperature. We then extract DNA using modification of the Lucigen MasterPure yeast DNA purification kit (#MPY80200). We transfer the thawed cells into a 15mL conical and centrifuge for 3 min at 4000 RPM. After discarding the supernatant, the pellet is then resuspended with 1.8mL of the MasterPure lysis buffer, and 0.5mm glass beads are added to help with disruption of the yeast cell wall. The mix of pellet, lysis buffer, and beads is then vortexed for 10 seconds and incubated for 45 minutes at 65°C, with periodic vortexing. The solution is then put on ice for 5 min and then 900𝜇L of MPC Protein Reagent is mixed with the solution. We then separated protein and cell debris by centrifugation at 4000 RPM, transferring 1900𝜇L of supernatant to 2mL centrifuge tubes. We further separate remaining protein and cell debris by centrifuging at 13200 RPM for 5 min. The supernatant is then transferred into two 2mL centrifuge tubes, with 925𝜇L of the supernatant into each. Next, we add 1000𝜇L of isopropanol to each tube, mix by inversion, centrifuge at 13200 RPM for 5min, and discard the supernatant. The pellet, containing the DNA is then resuspended in 250𝜇L of Elution Buffer, and 10𝜇L of 5ng/𝜇L RNAase A is added. This is either left at room temperature overnight or incubated at 60°C for 15 min. Next the two tubes per sample are combined into a single tube and 1500𝜇L of ethanol is added. This is then mixed by inversion, and strands of precipitating DNA should appear. This is centrifuged at 13200 RPM for 2 min, and the supernatant is discarded. We again precipitate the DNA by resuspending with 750𝜇L of ethanol, and collect the DNA by centrifuging 13200 RPM for 2 min. The supernatant is discarded, and we let the tubes air dry. Finally, we resuspend the pellet with to 50ng/ul in Elution Buffer for the PCR reactions (approximately 3600ng of DNA are used for the PCR reactions). </w:t>
      </w:r>
    </w:p>
    <w:p w:rsidR="00EA0121" w:rsidRDefault="00EA0121">
      <w:pPr>
        <w:rPr>
          <w:rFonts w:ascii="Arial" w:eastAsia="Arial" w:hAnsi="Arial" w:cs="Arial"/>
          <w:sz w:val="22"/>
          <w:szCs w:val="22"/>
        </w:rPr>
      </w:pPr>
    </w:p>
    <w:p w:rsidR="00EA0121" w:rsidRDefault="001D33C3">
      <w:pPr>
        <w:rPr>
          <w:rFonts w:ascii="Arial" w:eastAsia="Arial" w:hAnsi="Arial" w:cs="Arial"/>
          <w:b/>
          <w:sz w:val="22"/>
          <w:szCs w:val="22"/>
        </w:rPr>
      </w:pPr>
      <w:r>
        <w:rPr>
          <w:rFonts w:ascii="Arial" w:eastAsia="Arial" w:hAnsi="Arial" w:cs="Arial"/>
          <w:b/>
          <w:sz w:val="22"/>
          <w:szCs w:val="22"/>
        </w:rPr>
        <w:t>PCR Amplification of the Barcode Locus</w:t>
      </w:r>
    </w:p>
    <w:p w:rsidR="00EA0121" w:rsidRDefault="001D33C3">
      <w:pPr>
        <w:rPr>
          <w:rFonts w:ascii="Arial" w:eastAsia="Arial" w:hAnsi="Arial" w:cs="Arial"/>
          <w:sz w:val="22"/>
          <w:szCs w:val="22"/>
        </w:rPr>
      </w:pPr>
      <w:r>
        <w:rPr>
          <w:rFonts w:ascii="Arial" w:eastAsia="Arial" w:hAnsi="Arial" w:cs="Arial"/>
          <w:sz w:val="22"/>
          <w:szCs w:val="22"/>
        </w:rPr>
        <w:t>After extracting DNA, we PCR-amplified the barcode locus for each sample. Batches 1-6 and 10 were conducted with the protocols described in (Li et al., 2018; Venkataram et al., 2016). We made some slight modifications to this protocol, including using a new set of primers to allow for nested-unique-dual index labeling, for batches 7, 8, and 9. We detail this modified protocol here.</w:t>
      </w:r>
    </w:p>
    <w:p w:rsidR="00EA0121" w:rsidRDefault="00EA0121">
      <w:pPr>
        <w:rPr>
          <w:rFonts w:ascii="Arial" w:eastAsia="Arial" w:hAnsi="Arial" w:cs="Arial"/>
          <w:i/>
          <w:sz w:val="22"/>
          <w:szCs w:val="22"/>
        </w:rPr>
      </w:pPr>
    </w:p>
    <w:p w:rsidR="00EA0121" w:rsidRDefault="001D33C3">
      <w:pPr>
        <w:rPr>
          <w:rFonts w:ascii="Arial" w:eastAsia="Arial" w:hAnsi="Arial" w:cs="Arial"/>
          <w:sz w:val="22"/>
          <w:szCs w:val="22"/>
        </w:rPr>
      </w:pPr>
      <w:r>
        <w:rPr>
          <w:rFonts w:ascii="Arial" w:eastAsia="Arial" w:hAnsi="Arial" w:cs="Arial"/>
          <w:sz w:val="22"/>
          <w:szCs w:val="22"/>
        </w:rPr>
        <w:t xml:space="preserve">We used a two-step PCR protocol to amplify the barcodes from the DNA. The first PCR cycle uses primers with “inline indices” to label samples (see </w:t>
      </w:r>
      <w:r>
        <w:rPr>
          <w:rFonts w:ascii="Arial" w:eastAsia="Arial" w:hAnsi="Arial" w:cs="Arial"/>
          <w:i/>
          <w:sz w:val="22"/>
          <w:szCs w:val="22"/>
        </w:rPr>
        <w:t xml:space="preserve">Mitigating the effects of index hopping </w:t>
      </w:r>
      <w:r>
        <w:rPr>
          <w:rFonts w:ascii="Arial" w:eastAsia="Arial" w:hAnsi="Arial" w:cs="Arial"/>
          <w:sz w:val="22"/>
          <w:szCs w:val="22"/>
        </w:rPr>
        <w:t>section for details). Each primer also contains a Unique Molecular Identifier (UMI) - denoted by the sequence of “N” nucleotides in the primer - which is used to determine if sequences ultimately sequence result from distinct molecules during this first step of PCR (see []). Primers are HPLC purified to ensure they are the correct length.</w:t>
      </w:r>
    </w:p>
    <w:p w:rsidR="00EA0121" w:rsidRDefault="00EA0121">
      <w:pPr>
        <w:rPr>
          <w:rFonts w:ascii="Arial" w:eastAsia="Arial" w:hAnsi="Arial" w:cs="Arial"/>
          <w:b/>
          <w:sz w:val="22"/>
          <w:szCs w:val="22"/>
        </w:rPr>
      </w:pPr>
    </w:p>
    <w:p w:rsidR="00EA0121" w:rsidRDefault="00EA0121">
      <w:pPr>
        <w:rPr>
          <w:rFonts w:ascii="Arial" w:eastAsia="Arial" w:hAnsi="Arial" w:cs="Arial"/>
          <w:sz w:val="22"/>
          <w:szCs w:val="22"/>
        </w:rPr>
      </w:pPr>
    </w:p>
    <w:p w:rsidR="00EA0121" w:rsidRDefault="00EA0121">
      <w:pPr>
        <w:rPr>
          <w:rFonts w:ascii="Arial" w:eastAsia="Arial" w:hAnsi="Arial" w:cs="Arial"/>
          <w:sz w:val="22"/>
          <w:szCs w:val="22"/>
        </w:rPr>
      </w:pPr>
    </w:p>
    <w:p w:rsidR="00EA0121" w:rsidRDefault="00EA0121">
      <w:pPr>
        <w:rPr>
          <w:rFonts w:ascii="Arial" w:eastAsia="Arial" w:hAnsi="Arial" w:cs="Arial"/>
          <w:sz w:val="22"/>
          <w:szCs w:val="22"/>
        </w:rPr>
      </w:pPr>
    </w:p>
    <w:p w:rsidR="00EA0121" w:rsidRDefault="001D33C3">
      <w:pPr>
        <w:rPr>
          <w:rFonts w:ascii="Arial" w:eastAsia="Arial" w:hAnsi="Arial" w:cs="Arial"/>
          <w:sz w:val="22"/>
          <w:szCs w:val="22"/>
        </w:rPr>
      </w:pPr>
      <w:r>
        <w:rPr>
          <w:rFonts w:ascii="Arial" w:eastAsia="Arial" w:hAnsi="Arial" w:cs="Arial"/>
          <w:sz w:val="22"/>
          <w:szCs w:val="22"/>
        </w:rPr>
        <w:t>Forward primers</w:t>
      </w:r>
    </w:p>
    <w:p w:rsidR="00EA0121" w:rsidRDefault="00EA0121">
      <w:pPr>
        <w:rPr>
          <w:rFonts w:ascii="Arial" w:eastAsia="Arial" w:hAnsi="Arial" w:cs="Arial"/>
          <w:sz w:val="22"/>
          <w:szCs w:val="22"/>
        </w:rPr>
      </w:pPr>
    </w:p>
    <w:tbl>
      <w:tblPr>
        <w:tblStyle w:val="a0"/>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8565"/>
      </w:tblGrid>
      <w:tr w:rsidR="00EA0121">
        <w:trPr>
          <w:trHeight w:val="288"/>
        </w:trPr>
        <w:tc>
          <w:tcPr>
            <w:tcW w:w="795" w:type="dxa"/>
            <w:shd w:val="clear" w:color="auto" w:fill="auto"/>
            <w:tcMar>
              <w:top w:w="100" w:type="dxa"/>
              <w:left w:w="100" w:type="dxa"/>
              <w:bottom w:w="100" w:type="dxa"/>
              <w:right w:w="100" w:type="dxa"/>
            </w:tcMar>
          </w:tcPr>
          <w:p w:rsidR="00EA0121" w:rsidRDefault="001D33C3">
            <w:pPr>
              <w:widowControl w:val="0"/>
              <w:pBdr>
                <w:top w:val="nil"/>
                <w:left w:val="nil"/>
                <w:bottom w:val="nil"/>
                <w:right w:val="nil"/>
                <w:between w:val="nil"/>
              </w:pBdr>
              <w:rPr>
                <w:rFonts w:ascii="Arial" w:eastAsia="Arial" w:hAnsi="Arial" w:cs="Arial"/>
                <w:b/>
                <w:sz w:val="14"/>
                <w:szCs w:val="14"/>
              </w:rPr>
            </w:pPr>
            <w:r>
              <w:rPr>
                <w:rFonts w:ascii="Arial" w:eastAsia="Arial" w:hAnsi="Arial" w:cs="Arial"/>
                <w:b/>
                <w:sz w:val="14"/>
                <w:szCs w:val="14"/>
              </w:rPr>
              <w:t>Primer Name</w:t>
            </w:r>
          </w:p>
        </w:tc>
        <w:tc>
          <w:tcPr>
            <w:tcW w:w="8565" w:type="dxa"/>
            <w:shd w:val="clear" w:color="auto" w:fill="auto"/>
            <w:tcMar>
              <w:top w:w="100" w:type="dxa"/>
              <w:left w:w="100" w:type="dxa"/>
              <w:bottom w:w="100" w:type="dxa"/>
              <w:right w:w="100" w:type="dxa"/>
            </w:tcMar>
          </w:tcPr>
          <w:p w:rsidR="00EA0121" w:rsidRDefault="001D33C3">
            <w:pPr>
              <w:widowControl w:val="0"/>
              <w:pBdr>
                <w:top w:val="nil"/>
                <w:left w:val="nil"/>
                <w:bottom w:val="nil"/>
                <w:right w:val="nil"/>
                <w:between w:val="nil"/>
              </w:pBdr>
              <w:rPr>
                <w:rFonts w:ascii="Arial" w:eastAsia="Arial" w:hAnsi="Arial" w:cs="Arial"/>
                <w:b/>
                <w:sz w:val="14"/>
                <w:szCs w:val="14"/>
              </w:rPr>
            </w:pPr>
            <w:r>
              <w:rPr>
                <w:rFonts w:ascii="Arial" w:eastAsia="Arial" w:hAnsi="Arial" w:cs="Arial"/>
                <w:b/>
                <w:sz w:val="14"/>
                <w:szCs w:val="14"/>
              </w:rPr>
              <w:t>Sequence</w:t>
            </w:r>
          </w:p>
        </w:tc>
      </w:tr>
      <w:tr w:rsidR="00EA0121">
        <w:trPr>
          <w:trHeight w:val="288"/>
        </w:trPr>
        <w:tc>
          <w:tcPr>
            <w:tcW w:w="79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rsidR="00EA0121" w:rsidRDefault="001D33C3">
            <w:pPr>
              <w:widowControl w:val="0"/>
              <w:rPr>
                <w:rFonts w:ascii="Arial" w:eastAsia="Arial" w:hAnsi="Arial" w:cs="Arial"/>
                <w:sz w:val="16"/>
                <w:szCs w:val="16"/>
              </w:rPr>
            </w:pPr>
            <w:r>
              <w:rPr>
                <w:rFonts w:ascii="Arial" w:eastAsia="Arial" w:hAnsi="Arial" w:cs="Arial"/>
                <w:sz w:val="16"/>
                <w:szCs w:val="16"/>
              </w:rPr>
              <w:t>F201</w:t>
            </w:r>
          </w:p>
        </w:tc>
        <w:tc>
          <w:tcPr>
            <w:tcW w:w="856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rsidR="00EA0121" w:rsidRDefault="001D33C3">
            <w:pPr>
              <w:widowControl w:val="0"/>
              <w:rPr>
                <w:rFonts w:ascii="Arial" w:eastAsia="Arial" w:hAnsi="Arial" w:cs="Arial"/>
                <w:sz w:val="16"/>
                <w:szCs w:val="16"/>
              </w:rPr>
            </w:pPr>
            <w:r>
              <w:rPr>
                <w:rFonts w:ascii="Arial" w:eastAsia="Arial" w:hAnsi="Arial" w:cs="Arial"/>
                <w:sz w:val="16"/>
                <w:szCs w:val="16"/>
              </w:rPr>
              <w:t>TCGTCGGCAGCGTC AGATGTGTATAAGAGACAG NNNNNNNN  CGATGTT TAATATGGACTAAAGGAGGCTTTT</w:t>
            </w:r>
          </w:p>
        </w:tc>
      </w:tr>
      <w:tr w:rsidR="00EA0121">
        <w:trPr>
          <w:trHeight w:val="288"/>
        </w:trPr>
        <w:tc>
          <w:tcPr>
            <w:tcW w:w="79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rsidR="00EA0121" w:rsidRDefault="001D33C3">
            <w:pPr>
              <w:widowControl w:val="0"/>
              <w:rPr>
                <w:rFonts w:ascii="Arial" w:eastAsia="Arial" w:hAnsi="Arial" w:cs="Arial"/>
                <w:sz w:val="16"/>
                <w:szCs w:val="16"/>
              </w:rPr>
            </w:pPr>
            <w:r>
              <w:rPr>
                <w:rFonts w:ascii="Arial" w:eastAsia="Arial" w:hAnsi="Arial" w:cs="Arial"/>
                <w:sz w:val="16"/>
                <w:szCs w:val="16"/>
              </w:rPr>
              <w:t>F202</w:t>
            </w:r>
          </w:p>
        </w:tc>
        <w:tc>
          <w:tcPr>
            <w:tcW w:w="856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rsidR="00EA0121" w:rsidRDefault="001D33C3">
            <w:pPr>
              <w:widowControl w:val="0"/>
              <w:rPr>
                <w:rFonts w:ascii="Arial" w:eastAsia="Arial" w:hAnsi="Arial" w:cs="Arial"/>
                <w:sz w:val="16"/>
                <w:szCs w:val="16"/>
              </w:rPr>
            </w:pPr>
            <w:r>
              <w:rPr>
                <w:rFonts w:ascii="Arial" w:eastAsia="Arial" w:hAnsi="Arial" w:cs="Arial"/>
                <w:sz w:val="16"/>
                <w:szCs w:val="16"/>
              </w:rPr>
              <w:t>TCGTCGGCAGCGTC AGATGTGTATAAGAGACAG NNNNNNNN  ACAGTGT TAATATGGACTAAAGGAGGCTTTT</w:t>
            </w:r>
          </w:p>
        </w:tc>
      </w:tr>
      <w:tr w:rsidR="00EA0121">
        <w:trPr>
          <w:trHeight w:val="288"/>
        </w:trPr>
        <w:tc>
          <w:tcPr>
            <w:tcW w:w="79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rsidR="00EA0121" w:rsidRDefault="001D33C3">
            <w:pPr>
              <w:widowControl w:val="0"/>
              <w:rPr>
                <w:rFonts w:ascii="Arial" w:eastAsia="Arial" w:hAnsi="Arial" w:cs="Arial"/>
                <w:sz w:val="16"/>
                <w:szCs w:val="16"/>
              </w:rPr>
            </w:pPr>
            <w:r>
              <w:rPr>
                <w:rFonts w:ascii="Arial" w:eastAsia="Arial" w:hAnsi="Arial" w:cs="Arial"/>
                <w:sz w:val="16"/>
                <w:szCs w:val="16"/>
              </w:rPr>
              <w:t>F203</w:t>
            </w:r>
          </w:p>
        </w:tc>
        <w:tc>
          <w:tcPr>
            <w:tcW w:w="856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rsidR="00EA0121" w:rsidRDefault="001D33C3">
            <w:pPr>
              <w:widowControl w:val="0"/>
              <w:rPr>
                <w:rFonts w:ascii="Arial" w:eastAsia="Arial" w:hAnsi="Arial" w:cs="Arial"/>
                <w:sz w:val="16"/>
                <w:szCs w:val="16"/>
              </w:rPr>
            </w:pPr>
            <w:r>
              <w:rPr>
                <w:rFonts w:ascii="Arial" w:eastAsia="Arial" w:hAnsi="Arial" w:cs="Arial"/>
                <w:sz w:val="16"/>
                <w:szCs w:val="16"/>
              </w:rPr>
              <w:t>TCGTCGGCAGCGTC AGATGTGTATAAGAGACAG NNNNNNNN  TGACCAT TAATATGGACTAAAGGAGGCTTTT</w:t>
            </w:r>
          </w:p>
        </w:tc>
      </w:tr>
      <w:tr w:rsidR="00EA0121">
        <w:trPr>
          <w:trHeight w:val="288"/>
        </w:trPr>
        <w:tc>
          <w:tcPr>
            <w:tcW w:w="79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rsidR="00EA0121" w:rsidRDefault="001D33C3">
            <w:pPr>
              <w:widowControl w:val="0"/>
              <w:rPr>
                <w:rFonts w:ascii="Arial" w:eastAsia="Arial" w:hAnsi="Arial" w:cs="Arial"/>
                <w:sz w:val="16"/>
                <w:szCs w:val="16"/>
              </w:rPr>
            </w:pPr>
            <w:r>
              <w:rPr>
                <w:rFonts w:ascii="Arial" w:eastAsia="Arial" w:hAnsi="Arial" w:cs="Arial"/>
                <w:sz w:val="16"/>
                <w:szCs w:val="16"/>
              </w:rPr>
              <w:t>F204</w:t>
            </w:r>
          </w:p>
        </w:tc>
        <w:tc>
          <w:tcPr>
            <w:tcW w:w="856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rsidR="00EA0121" w:rsidRDefault="001D33C3">
            <w:pPr>
              <w:widowControl w:val="0"/>
              <w:rPr>
                <w:rFonts w:ascii="Arial" w:eastAsia="Arial" w:hAnsi="Arial" w:cs="Arial"/>
                <w:sz w:val="16"/>
                <w:szCs w:val="16"/>
              </w:rPr>
            </w:pPr>
            <w:r>
              <w:rPr>
                <w:rFonts w:ascii="Arial" w:eastAsia="Arial" w:hAnsi="Arial" w:cs="Arial"/>
                <w:sz w:val="16"/>
                <w:szCs w:val="16"/>
              </w:rPr>
              <w:t>TCGTCGGCAGCGTC AGATGTGTATAAGAGACAG NNNNNNNN  GCCAATT TAATATGGACTAAAGGAGGCTTTT</w:t>
            </w:r>
          </w:p>
        </w:tc>
      </w:tr>
      <w:tr w:rsidR="00EA0121">
        <w:trPr>
          <w:trHeight w:val="288"/>
        </w:trPr>
        <w:tc>
          <w:tcPr>
            <w:tcW w:w="79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rsidR="00EA0121" w:rsidRDefault="001D33C3">
            <w:pPr>
              <w:widowControl w:val="0"/>
              <w:rPr>
                <w:rFonts w:ascii="Arial" w:eastAsia="Arial" w:hAnsi="Arial" w:cs="Arial"/>
                <w:sz w:val="16"/>
                <w:szCs w:val="16"/>
              </w:rPr>
            </w:pPr>
            <w:r>
              <w:rPr>
                <w:rFonts w:ascii="Arial" w:eastAsia="Arial" w:hAnsi="Arial" w:cs="Arial"/>
                <w:sz w:val="16"/>
                <w:szCs w:val="16"/>
              </w:rPr>
              <w:t>F205</w:t>
            </w:r>
          </w:p>
        </w:tc>
        <w:tc>
          <w:tcPr>
            <w:tcW w:w="856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rsidR="00EA0121" w:rsidRDefault="001D33C3">
            <w:pPr>
              <w:widowControl w:val="0"/>
              <w:rPr>
                <w:rFonts w:ascii="Arial" w:eastAsia="Arial" w:hAnsi="Arial" w:cs="Arial"/>
                <w:sz w:val="16"/>
                <w:szCs w:val="16"/>
              </w:rPr>
            </w:pPr>
            <w:r>
              <w:rPr>
                <w:rFonts w:ascii="Arial" w:eastAsia="Arial" w:hAnsi="Arial" w:cs="Arial"/>
                <w:sz w:val="16"/>
                <w:szCs w:val="16"/>
              </w:rPr>
              <w:t>TCGTCGGCAGCGTC AGATGTGTATAAGAGACAG NNNNNNNN  ATCACGT TAATATGGACTAAAGGAGGCTTTT</w:t>
            </w:r>
          </w:p>
        </w:tc>
      </w:tr>
      <w:tr w:rsidR="00EA0121">
        <w:trPr>
          <w:trHeight w:val="288"/>
        </w:trPr>
        <w:tc>
          <w:tcPr>
            <w:tcW w:w="79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rsidR="00EA0121" w:rsidRDefault="001D33C3">
            <w:pPr>
              <w:widowControl w:val="0"/>
              <w:rPr>
                <w:rFonts w:ascii="Arial" w:eastAsia="Arial" w:hAnsi="Arial" w:cs="Arial"/>
                <w:sz w:val="16"/>
                <w:szCs w:val="16"/>
              </w:rPr>
            </w:pPr>
            <w:r>
              <w:rPr>
                <w:rFonts w:ascii="Arial" w:eastAsia="Arial" w:hAnsi="Arial" w:cs="Arial"/>
                <w:sz w:val="16"/>
                <w:szCs w:val="16"/>
              </w:rPr>
              <w:t>F206</w:t>
            </w:r>
          </w:p>
        </w:tc>
        <w:tc>
          <w:tcPr>
            <w:tcW w:w="856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rsidR="00EA0121" w:rsidRDefault="001D33C3">
            <w:pPr>
              <w:widowControl w:val="0"/>
              <w:rPr>
                <w:rFonts w:ascii="Arial" w:eastAsia="Arial" w:hAnsi="Arial" w:cs="Arial"/>
                <w:sz w:val="16"/>
                <w:szCs w:val="16"/>
              </w:rPr>
            </w:pPr>
            <w:r>
              <w:rPr>
                <w:rFonts w:ascii="Arial" w:eastAsia="Arial" w:hAnsi="Arial" w:cs="Arial"/>
                <w:sz w:val="16"/>
                <w:szCs w:val="16"/>
              </w:rPr>
              <w:t>TCGTCGGCAGCGTC AGATGTGTATAAGAGACAG NNNNNNNN  CAGATCT TAATATGGACTAAAGGAGGCTTTT</w:t>
            </w:r>
          </w:p>
        </w:tc>
      </w:tr>
      <w:tr w:rsidR="00EA0121">
        <w:trPr>
          <w:trHeight w:val="288"/>
        </w:trPr>
        <w:tc>
          <w:tcPr>
            <w:tcW w:w="79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rsidR="00EA0121" w:rsidRDefault="001D33C3">
            <w:pPr>
              <w:widowControl w:val="0"/>
              <w:rPr>
                <w:rFonts w:ascii="Arial" w:eastAsia="Arial" w:hAnsi="Arial" w:cs="Arial"/>
                <w:sz w:val="16"/>
                <w:szCs w:val="16"/>
              </w:rPr>
            </w:pPr>
            <w:r>
              <w:rPr>
                <w:rFonts w:ascii="Arial" w:eastAsia="Arial" w:hAnsi="Arial" w:cs="Arial"/>
                <w:sz w:val="16"/>
                <w:szCs w:val="16"/>
              </w:rPr>
              <w:t>F207</w:t>
            </w:r>
          </w:p>
        </w:tc>
        <w:tc>
          <w:tcPr>
            <w:tcW w:w="856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rsidR="00EA0121" w:rsidRDefault="001D33C3">
            <w:pPr>
              <w:widowControl w:val="0"/>
              <w:rPr>
                <w:rFonts w:ascii="Arial" w:eastAsia="Arial" w:hAnsi="Arial" w:cs="Arial"/>
                <w:sz w:val="16"/>
                <w:szCs w:val="16"/>
              </w:rPr>
            </w:pPr>
            <w:r>
              <w:rPr>
                <w:rFonts w:ascii="Arial" w:eastAsia="Arial" w:hAnsi="Arial" w:cs="Arial"/>
                <w:sz w:val="16"/>
                <w:szCs w:val="16"/>
              </w:rPr>
              <w:t>TCGTCGGCAGCGTC AGATGTGTATAAGAGACAG NNNNNNNN  GGCTACT TAATATGGACTAAAGGAGGCTTTT</w:t>
            </w:r>
          </w:p>
        </w:tc>
      </w:tr>
      <w:tr w:rsidR="00EA0121">
        <w:trPr>
          <w:trHeight w:val="288"/>
        </w:trPr>
        <w:tc>
          <w:tcPr>
            <w:tcW w:w="79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rsidR="00EA0121" w:rsidRDefault="001D33C3">
            <w:pPr>
              <w:widowControl w:val="0"/>
              <w:rPr>
                <w:rFonts w:ascii="Arial" w:eastAsia="Arial" w:hAnsi="Arial" w:cs="Arial"/>
                <w:sz w:val="16"/>
                <w:szCs w:val="16"/>
              </w:rPr>
            </w:pPr>
            <w:r>
              <w:rPr>
                <w:rFonts w:ascii="Arial" w:eastAsia="Arial" w:hAnsi="Arial" w:cs="Arial"/>
                <w:sz w:val="16"/>
                <w:szCs w:val="16"/>
              </w:rPr>
              <w:t>F208</w:t>
            </w:r>
          </w:p>
        </w:tc>
        <w:tc>
          <w:tcPr>
            <w:tcW w:w="856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rsidR="00EA0121" w:rsidRDefault="001D33C3">
            <w:pPr>
              <w:widowControl w:val="0"/>
              <w:rPr>
                <w:rFonts w:ascii="Arial" w:eastAsia="Arial" w:hAnsi="Arial" w:cs="Arial"/>
                <w:sz w:val="16"/>
                <w:szCs w:val="16"/>
              </w:rPr>
            </w:pPr>
            <w:r>
              <w:rPr>
                <w:rFonts w:ascii="Arial" w:eastAsia="Arial" w:hAnsi="Arial" w:cs="Arial"/>
                <w:sz w:val="16"/>
                <w:szCs w:val="16"/>
              </w:rPr>
              <w:t>TCGTCGGCAGCGTC AGATGTGTATAAGAGACAG NNNNNNNN  TAGCTTT TAATATGGACTAAAGGAGGCTTTT</w:t>
            </w:r>
          </w:p>
        </w:tc>
      </w:tr>
      <w:tr w:rsidR="00EA0121">
        <w:trPr>
          <w:trHeight w:val="288"/>
        </w:trPr>
        <w:tc>
          <w:tcPr>
            <w:tcW w:w="79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rsidR="00EA0121" w:rsidRDefault="001D33C3">
            <w:pPr>
              <w:widowControl w:val="0"/>
              <w:rPr>
                <w:rFonts w:ascii="Arial" w:eastAsia="Arial" w:hAnsi="Arial" w:cs="Arial"/>
                <w:sz w:val="16"/>
                <w:szCs w:val="16"/>
              </w:rPr>
            </w:pPr>
            <w:r>
              <w:rPr>
                <w:rFonts w:ascii="Arial" w:eastAsia="Arial" w:hAnsi="Arial" w:cs="Arial"/>
                <w:sz w:val="16"/>
                <w:szCs w:val="16"/>
              </w:rPr>
              <w:t>F209</w:t>
            </w:r>
          </w:p>
        </w:tc>
        <w:tc>
          <w:tcPr>
            <w:tcW w:w="856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rsidR="00EA0121" w:rsidRDefault="001D33C3">
            <w:pPr>
              <w:widowControl w:val="0"/>
              <w:rPr>
                <w:rFonts w:ascii="Arial" w:eastAsia="Arial" w:hAnsi="Arial" w:cs="Arial"/>
                <w:sz w:val="16"/>
                <w:szCs w:val="16"/>
              </w:rPr>
            </w:pPr>
            <w:r>
              <w:rPr>
                <w:rFonts w:ascii="Arial" w:eastAsia="Arial" w:hAnsi="Arial" w:cs="Arial"/>
                <w:sz w:val="16"/>
                <w:szCs w:val="16"/>
              </w:rPr>
              <w:t>TCGTCGGCAGCGTC AGATGTGTATAAGAGACAG NNNNNNNN  TTAGGCT TAATATGGACTAAAGGAGGCTTTT</w:t>
            </w:r>
          </w:p>
        </w:tc>
      </w:tr>
      <w:tr w:rsidR="00EA0121">
        <w:trPr>
          <w:trHeight w:val="288"/>
        </w:trPr>
        <w:tc>
          <w:tcPr>
            <w:tcW w:w="79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rsidR="00EA0121" w:rsidRDefault="001D33C3">
            <w:pPr>
              <w:widowControl w:val="0"/>
              <w:rPr>
                <w:rFonts w:ascii="Arial" w:eastAsia="Arial" w:hAnsi="Arial" w:cs="Arial"/>
                <w:sz w:val="16"/>
                <w:szCs w:val="16"/>
              </w:rPr>
            </w:pPr>
            <w:r>
              <w:rPr>
                <w:rFonts w:ascii="Arial" w:eastAsia="Arial" w:hAnsi="Arial" w:cs="Arial"/>
                <w:sz w:val="16"/>
                <w:szCs w:val="16"/>
              </w:rPr>
              <w:t>F210</w:t>
            </w:r>
          </w:p>
        </w:tc>
        <w:tc>
          <w:tcPr>
            <w:tcW w:w="856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rsidR="00EA0121" w:rsidRDefault="001D33C3">
            <w:pPr>
              <w:widowControl w:val="0"/>
              <w:rPr>
                <w:rFonts w:ascii="Arial" w:eastAsia="Arial" w:hAnsi="Arial" w:cs="Arial"/>
                <w:sz w:val="16"/>
                <w:szCs w:val="16"/>
              </w:rPr>
            </w:pPr>
            <w:r>
              <w:rPr>
                <w:rFonts w:ascii="Arial" w:eastAsia="Arial" w:hAnsi="Arial" w:cs="Arial"/>
                <w:sz w:val="16"/>
                <w:szCs w:val="16"/>
              </w:rPr>
              <w:t>TCGTCGGCAGCGTC AGATGTGTATAAGAGACAG NNNNNNNN  ACTTGAT TAATATGGACTAAAGGAGGCTTTT</w:t>
            </w:r>
          </w:p>
        </w:tc>
      </w:tr>
      <w:tr w:rsidR="00EA0121">
        <w:trPr>
          <w:trHeight w:val="288"/>
        </w:trPr>
        <w:tc>
          <w:tcPr>
            <w:tcW w:w="79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rsidR="00EA0121" w:rsidRDefault="001D33C3">
            <w:pPr>
              <w:widowControl w:val="0"/>
              <w:rPr>
                <w:rFonts w:ascii="Arial" w:eastAsia="Arial" w:hAnsi="Arial" w:cs="Arial"/>
                <w:sz w:val="16"/>
                <w:szCs w:val="16"/>
              </w:rPr>
            </w:pPr>
            <w:r>
              <w:rPr>
                <w:rFonts w:ascii="Arial" w:eastAsia="Arial" w:hAnsi="Arial" w:cs="Arial"/>
                <w:sz w:val="16"/>
                <w:szCs w:val="16"/>
              </w:rPr>
              <w:t>F211</w:t>
            </w:r>
          </w:p>
        </w:tc>
        <w:tc>
          <w:tcPr>
            <w:tcW w:w="856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rsidR="00EA0121" w:rsidRDefault="001D33C3">
            <w:pPr>
              <w:widowControl w:val="0"/>
              <w:rPr>
                <w:rFonts w:ascii="Arial" w:eastAsia="Arial" w:hAnsi="Arial" w:cs="Arial"/>
                <w:sz w:val="16"/>
                <w:szCs w:val="16"/>
              </w:rPr>
            </w:pPr>
            <w:r>
              <w:rPr>
                <w:rFonts w:ascii="Arial" w:eastAsia="Arial" w:hAnsi="Arial" w:cs="Arial"/>
                <w:sz w:val="16"/>
                <w:szCs w:val="16"/>
              </w:rPr>
              <w:t>TCGTCGGCAGCGTC AGATGTGTATAAGAGACAG NNNNNNNN  GATCAGT TAATATGGACTAAAGGAGGCTTTT</w:t>
            </w:r>
          </w:p>
        </w:tc>
      </w:tr>
      <w:tr w:rsidR="00EA0121">
        <w:trPr>
          <w:trHeight w:val="288"/>
        </w:trPr>
        <w:tc>
          <w:tcPr>
            <w:tcW w:w="79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rsidR="00EA0121" w:rsidRDefault="001D33C3">
            <w:pPr>
              <w:widowControl w:val="0"/>
              <w:rPr>
                <w:rFonts w:ascii="Arial" w:eastAsia="Arial" w:hAnsi="Arial" w:cs="Arial"/>
                <w:sz w:val="16"/>
                <w:szCs w:val="16"/>
              </w:rPr>
            </w:pPr>
            <w:r>
              <w:rPr>
                <w:rFonts w:ascii="Arial" w:eastAsia="Arial" w:hAnsi="Arial" w:cs="Arial"/>
                <w:sz w:val="16"/>
                <w:szCs w:val="16"/>
              </w:rPr>
              <w:t>F212</w:t>
            </w:r>
          </w:p>
        </w:tc>
        <w:tc>
          <w:tcPr>
            <w:tcW w:w="856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rsidR="00EA0121" w:rsidRDefault="001D33C3">
            <w:pPr>
              <w:widowControl w:val="0"/>
              <w:rPr>
                <w:rFonts w:ascii="Arial" w:eastAsia="Arial" w:hAnsi="Arial" w:cs="Arial"/>
                <w:sz w:val="16"/>
                <w:szCs w:val="16"/>
              </w:rPr>
            </w:pPr>
            <w:r>
              <w:rPr>
                <w:rFonts w:ascii="Arial" w:eastAsia="Arial" w:hAnsi="Arial" w:cs="Arial"/>
                <w:sz w:val="16"/>
                <w:szCs w:val="16"/>
              </w:rPr>
              <w:t>TCGTCGGCAGCGTC AGATGTGTATAAGAGACAG NNNNNNNN  CTTGTAT TAATATGGACTAAAGGAGGCTTTT</w:t>
            </w:r>
          </w:p>
        </w:tc>
      </w:tr>
    </w:tbl>
    <w:p w:rsidR="00EA0121" w:rsidRDefault="00EA0121">
      <w:pPr>
        <w:rPr>
          <w:rFonts w:ascii="Arial" w:eastAsia="Arial" w:hAnsi="Arial" w:cs="Arial"/>
          <w:sz w:val="22"/>
          <w:szCs w:val="22"/>
        </w:rPr>
      </w:pPr>
    </w:p>
    <w:p w:rsidR="00EA0121" w:rsidRDefault="001D33C3">
      <w:pPr>
        <w:rPr>
          <w:rFonts w:ascii="Arial" w:eastAsia="Arial" w:hAnsi="Arial" w:cs="Arial"/>
          <w:sz w:val="22"/>
          <w:szCs w:val="22"/>
        </w:rPr>
      </w:pPr>
      <w:r>
        <w:rPr>
          <w:rFonts w:ascii="Arial" w:eastAsia="Arial" w:hAnsi="Arial" w:cs="Arial"/>
          <w:sz w:val="22"/>
          <w:szCs w:val="22"/>
        </w:rPr>
        <w:t>Reverse primers</w:t>
      </w:r>
    </w:p>
    <w:p w:rsidR="00EA0121" w:rsidRDefault="00EA0121">
      <w:pPr>
        <w:rPr>
          <w:rFonts w:ascii="Arial" w:eastAsia="Arial" w:hAnsi="Arial" w:cs="Arial"/>
          <w:sz w:val="22"/>
          <w:szCs w:val="22"/>
        </w:rPr>
      </w:pPr>
    </w:p>
    <w:tbl>
      <w:tblPr>
        <w:tblStyle w:val="a1"/>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8565"/>
      </w:tblGrid>
      <w:tr w:rsidR="00EA0121">
        <w:trPr>
          <w:trHeight w:val="288"/>
        </w:trPr>
        <w:tc>
          <w:tcPr>
            <w:tcW w:w="795" w:type="dxa"/>
            <w:shd w:val="clear" w:color="auto" w:fill="auto"/>
            <w:tcMar>
              <w:top w:w="100" w:type="dxa"/>
              <w:left w:w="100" w:type="dxa"/>
              <w:bottom w:w="100" w:type="dxa"/>
              <w:right w:w="100" w:type="dxa"/>
            </w:tcMar>
          </w:tcPr>
          <w:p w:rsidR="00EA0121" w:rsidRDefault="001D33C3">
            <w:pPr>
              <w:widowControl w:val="0"/>
              <w:rPr>
                <w:rFonts w:ascii="Arial" w:eastAsia="Arial" w:hAnsi="Arial" w:cs="Arial"/>
                <w:b/>
                <w:sz w:val="14"/>
                <w:szCs w:val="14"/>
              </w:rPr>
            </w:pPr>
            <w:r>
              <w:rPr>
                <w:rFonts w:ascii="Arial" w:eastAsia="Arial" w:hAnsi="Arial" w:cs="Arial"/>
                <w:b/>
                <w:sz w:val="14"/>
                <w:szCs w:val="14"/>
              </w:rPr>
              <w:t>Primer Name</w:t>
            </w:r>
          </w:p>
        </w:tc>
        <w:tc>
          <w:tcPr>
            <w:tcW w:w="8565" w:type="dxa"/>
            <w:shd w:val="clear" w:color="auto" w:fill="auto"/>
            <w:tcMar>
              <w:top w:w="100" w:type="dxa"/>
              <w:left w:w="100" w:type="dxa"/>
              <w:bottom w:w="100" w:type="dxa"/>
              <w:right w:w="100" w:type="dxa"/>
            </w:tcMar>
          </w:tcPr>
          <w:p w:rsidR="00EA0121" w:rsidRDefault="001D33C3">
            <w:pPr>
              <w:widowControl w:val="0"/>
              <w:rPr>
                <w:rFonts w:ascii="Arial" w:eastAsia="Arial" w:hAnsi="Arial" w:cs="Arial"/>
                <w:b/>
                <w:sz w:val="14"/>
                <w:szCs w:val="14"/>
              </w:rPr>
            </w:pPr>
            <w:r>
              <w:rPr>
                <w:rFonts w:ascii="Arial" w:eastAsia="Arial" w:hAnsi="Arial" w:cs="Arial"/>
                <w:b/>
                <w:sz w:val="14"/>
                <w:szCs w:val="14"/>
              </w:rPr>
              <w:t>Sequence</w:t>
            </w:r>
          </w:p>
        </w:tc>
      </w:tr>
      <w:tr w:rsidR="00EA0121">
        <w:trPr>
          <w:trHeight w:val="288"/>
        </w:trPr>
        <w:tc>
          <w:tcPr>
            <w:tcW w:w="79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rsidR="00EA0121" w:rsidRDefault="001D33C3">
            <w:pPr>
              <w:widowControl w:val="0"/>
              <w:rPr>
                <w:rFonts w:ascii="Arial" w:eastAsia="Arial" w:hAnsi="Arial" w:cs="Arial"/>
                <w:sz w:val="16"/>
                <w:szCs w:val="16"/>
              </w:rPr>
            </w:pPr>
            <w:r>
              <w:rPr>
                <w:rFonts w:ascii="Arial" w:eastAsia="Arial" w:hAnsi="Arial" w:cs="Arial"/>
                <w:sz w:val="16"/>
                <w:szCs w:val="16"/>
              </w:rPr>
              <w:t>R301</w:t>
            </w:r>
          </w:p>
        </w:tc>
        <w:tc>
          <w:tcPr>
            <w:tcW w:w="856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rsidR="00EA0121" w:rsidRDefault="001D33C3">
            <w:pPr>
              <w:widowControl w:val="0"/>
              <w:rPr>
                <w:rFonts w:ascii="Arial" w:eastAsia="Arial" w:hAnsi="Arial" w:cs="Arial"/>
                <w:sz w:val="16"/>
                <w:szCs w:val="16"/>
              </w:rPr>
            </w:pPr>
            <w:r>
              <w:rPr>
                <w:rFonts w:ascii="Arial" w:eastAsia="Arial" w:hAnsi="Arial" w:cs="Arial"/>
                <w:sz w:val="16"/>
                <w:szCs w:val="16"/>
              </w:rPr>
              <w:t>GTCTCGTGGGCTCGG AGATGTGTATAAGAGACAG NNNNNNNN TATATACGC TCGAATTCAAGCTTAGATCTGATA</w:t>
            </w:r>
          </w:p>
        </w:tc>
      </w:tr>
      <w:tr w:rsidR="00EA0121">
        <w:trPr>
          <w:trHeight w:val="288"/>
        </w:trPr>
        <w:tc>
          <w:tcPr>
            <w:tcW w:w="79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rsidR="00EA0121" w:rsidRDefault="001D33C3">
            <w:pPr>
              <w:widowControl w:val="0"/>
              <w:rPr>
                <w:rFonts w:ascii="Arial" w:eastAsia="Arial" w:hAnsi="Arial" w:cs="Arial"/>
                <w:sz w:val="16"/>
                <w:szCs w:val="16"/>
              </w:rPr>
            </w:pPr>
            <w:r>
              <w:rPr>
                <w:rFonts w:ascii="Arial" w:eastAsia="Arial" w:hAnsi="Arial" w:cs="Arial"/>
                <w:sz w:val="16"/>
                <w:szCs w:val="16"/>
              </w:rPr>
              <w:t>R302</w:t>
            </w:r>
          </w:p>
        </w:tc>
        <w:tc>
          <w:tcPr>
            <w:tcW w:w="856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rsidR="00EA0121" w:rsidRDefault="001D33C3">
            <w:pPr>
              <w:widowControl w:val="0"/>
              <w:rPr>
                <w:rFonts w:ascii="Arial" w:eastAsia="Arial" w:hAnsi="Arial" w:cs="Arial"/>
                <w:sz w:val="16"/>
                <w:szCs w:val="16"/>
              </w:rPr>
            </w:pPr>
            <w:r>
              <w:rPr>
                <w:rFonts w:ascii="Arial" w:eastAsia="Arial" w:hAnsi="Arial" w:cs="Arial"/>
                <w:sz w:val="16"/>
                <w:szCs w:val="16"/>
              </w:rPr>
              <w:t>GTCTCGTGGGCTCGG AGATGTGTATAAGAGACAG NNNNNNNN CGCTCTATC TCGAATTCAAGCTTAGATCTGATA</w:t>
            </w:r>
          </w:p>
        </w:tc>
      </w:tr>
      <w:tr w:rsidR="00EA0121">
        <w:trPr>
          <w:trHeight w:val="288"/>
        </w:trPr>
        <w:tc>
          <w:tcPr>
            <w:tcW w:w="79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rsidR="00EA0121" w:rsidRDefault="001D33C3">
            <w:pPr>
              <w:widowControl w:val="0"/>
              <w:rPr>
                <w:rFonts w:ascii="Arial" w:eastAsia="Arial" w:hAnsi="Arial" w:cs="Arial"/>
                <w:sz w:val="16"/>
                <w:szCs w:val="16"/>
              </w:rPr>
            </w:pPr>
            <w:r>
              <w:rPr>
                <w:rFonts w:ascii="Arial" w:eastAsia="Arial" w:hAnsi="Arial" w:cs="Arial"/>
                <w:sz w:val="16"/>
                <w:szCs w:val="16"/>
              </w:rPr>
              <w:t>R303</w:t>
            </w:r>
          </w:p>
        </w:tc>
        <w:tc>
          <w:tcPr>
            <w:tcW w:w="856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rsidR="00EA0121" w:rsidRDefault="001D33C3">
            <w:pPr>
              <w:widowControl w:val="0"/>
              <w:rPr>
                <w:rFonts w:ascii="Arial" w:eastAsia="Arial" w:hAnsi="Arial" w:cs="Arial"/>
                <w:sz w:val="16"/>
                <w:szCs w:val="16"/>
              </w:rPr>
            </w:pPr>
            <w:r>
              <w:rPr>
                <w:rFonts w:ascii="Arial" w:eastAsia="Arial" w:hAnsi="Arial" w:cs="Arial"/>
                <w:sz w:val="16"/>
                <w:szCs w:val="16"/>
              </w:rPr>
              <w:t>GTCTCGTGGGCTCGG AGATGTGTATAAGAGACAG NNNNNNNN GAGACGTCT TCGAATTCAAGCTTAGATCTGATA</w:t>
            </w:r>
          </w:p>
        </w:tc>
      </w:tr>
      <w:tr w:rsidR="00EA0121">
        <w:trPr>
          <w:trHeight w:val="288"/>
        </w:trPr>
        <w:tc>
          <w:tcPr>
            <w:tcW w:w="79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rsidR="00EA0121" w:rsidRDefault="001D33C3">
            <w:pPr>
              <w:widowControl w:val="0"/>
              <w:rPr>
                <w:rFonts w:ascii="Arial" w:eastAsia="Arial" w:hAnsi="Arial" w:cs="Arial"/>
                <w:sz w:val="16"/>
                <w:szCs w:val="16"/>
              </w:rPr>
            </w:pPr>
            <w:r>
              <w:rPr>
                <w:rFonts w:ascii="Arial" w:eastAsia="Arial" w:hAnsi="Arial" w:cs="Arial"/>
                <w:sz w:val="16"/>
                <w:szCs w:val="16"/>
              </w:rPr>
              <w:t>R304</w:t>
            </w:r>
          </w:p>
        </w:tc>
        <w:tc>
          <w:tcPr>
            <w:tcW w:w="856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rsidR="00EA0121" w:rsidRDefault="001D33C3">
            <w:pPr>
              <w:widowControl w:val="0"/>
              <w:rPr>
                <w:rFonts w:ascii="Arial" w:eastAsia="Arial" w:hAnsi="Arial" w:cs="Arial"/>
                <w:sz w:val="16"/>
                <w:szCs w:val="16"/>
              </w:rPr>
            </w:pPr>
            <w:r>
              <w:rPr>
                <w:rFonts w:ascii="Arial" w:eastAsia="Arial" w:hAnsi="Arial" w:cs="Arial"/>
                <w:sz w:val="16"/>
                <w:szCs w:val="16"/>
              </w:rPr>
              <w:t>GTCTCGTGGGCTCGG AGATGTGTATAAGAGACAG NNNNNNNN ATACTGCGT TCGAATTCAAGCTTAGATCTGATA</w:t>
            </w:r>
          </w:p>
        </w:tc>
      </w:tr>
      <w:tr w:rsidR="00EA0121">
        <w:trPr>
          <w:trHeight w:val="288"/>
        </w:trPr>
        <w:tc>
          <w:tcPr>
            <w:tcW w:w="79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rsidR="00EA0121" w:rsidRDefault="001D33C3">
            <w:pPr>
              <w:widowControl w:val="0"/>
              <w:rPr>
                <w:rFonts w:ascii="Arial" w:eastAsia="Arial" w:hAnsi="Arial" w:cs="Arial"/>
                <w:sz w:val="16"/>
                <w:szCs w:val="16"/>
              </w:rPr>
            </w:pPr>
            <w:r>
              <w:rPr>
                <w:rFonts w:ascii="Arial" w:eastAsia="Arial" w:hAnsi="Arial" w:cs="Arial"/>
                <w:sz w:val="16"/>
                <w:szCs w:val="16"/>
              </w:rPr>
              <w:t>R305</w:t>
            </w:r>
          </w:p>
        </w:tc>
        <w:tc>
          <w:tcPr>
            <w:tcW w:w="856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rsidR="00EA0121" w:rsidRDefault="001D33C3">
            <w:pPr>
              <w:widowControl w:val="0"/>
              <w:rPr>
                <w:rFonts w:ascii="Arial" w:eastAsia="Arial" w:hAnsi="Arial" w:cs="Arial"/>
                <w:sz w:val="16"/>
                <w:szCs w:val="16"/>
              </w:rPr>
            </w:pPr>
            <w:r>
              <w:rPr>
                <w:rFonts w:ascii="Arial" w:eastAsia="Arial" w:hAnsi="Arial" w:cs="Arial"/>
                <w:sz w:val="16"/>
                <w:szCs w:val="16"/>
              </w:rPr>
              <w:t>GTCTCGTGGGCTCGG AGATGTGTATAAGAGACAG NNNNNNNN ACTAGCAGA TCGAATTCAAGCTTAGATCTGATA</w:t>
            </w:r>
          </w:p>
        </w:tc>
      </w:tr>
      <w:tr w:rsidR="00EA0121">
        <w:trPr>
          <w:trHeight w:val="288"/>
        </w:trPr>
        <w:tc>
          <w:tcPr>
            <w:tcW w:w="79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rsidR="00EA0121" w:rsidRDefault="001D33C3">
            <w:pPr>
              <w:widowControl w:val="0"/>
              <w:rPr>
                <w:rFonts w:ascii="Arial" w:eastAsia="Arial" w:hAnsi="Arial" w:cs="Arial"/>
                <w:sz w:val="16"/>
                <w:szCs w:val="16"/>
              </w:rPr>
            </w:pPr>
            <w:r>
              <w:rPr>
                <w:rFonts w:ascii="Arial" w:eastAsia="Arial" w:hAnsi="Arial" w:cs="Arial"/>
                <w:sz w:val="16"/>
                <w:szCs w:val="16"/>
              </w:rPr>
              <w:t>R306</w:t>
            </w:r>
          </w:p>
        </w:tc>
        <w:tc>
          <w:tcPr>
            <w:tcW w:w="856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rsidR="00EA0121" w:rsidRDefault="001D33C3">
            <w:pPr>
              <w:widowControl w:val="0"/>
              <w:rPr>
                <w:rFonts w:ascii="Arial" w:eastAsia="Arial" w:hAnsi="Arial" w:cs="Arial"/>
                <w:sz w:val="16"/>
                <w:szCs w:val="16"/>
              </w:rPr>
            </w:pPr>
            <w:r>
              <w:rPr>
                <w:rFonts w:ascii="Arial" w:eastAsia="Arial" w:hAnsi="Arial" w:cs="Arial"/>
                <w:sz w:val="16"/>
                <w:szCs w:val="16"/>
              </w:rPr>
              <w:t>GTCTCGTGGGCTCGG AGATGTGTATAAGAGACAG NNNNNNNN TGAGCTAGC TCGAATTCAAGCTTAGATCTGATA</w:t>
            </w:r>
          </w:p>
        </w:tc>
      </w:tr>
      <w:tr w:rsidR="00EA0121">
        <w:trPr>
          <w:trHeight w:val="288"/>
        </w:trPr>
        <w:tc>
          <w:tcPr>
            <w:tcW w:w="79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rsidR="00EA0121" w:rsidRDefault="001D33C3">
            <w:pPr>
              <w:widowControl w:val="0"/>
              <w:rPr>
                <w:rFonts w:ascii="Arial" w:eastAsia="Arial" w:hAnsi="Arial" w:cs="Arial"/>
                <w:sz w:val="16"/>
                <w:szCs w:val="16"/>
              </w:rPr>
            </w:pPr>
            <w:r>
              <w:rPr>
                <w:rFonts w:ascii="Arial" w:eastAsia="Arial" w:hAnsi="Arial" w:cs="Arial"/>
                <w:sz w:val="16"/>
                <w:szCs w:val="16"/>
              </w:rPr>
              <w:t>R307</w:t>
            </w:r>
          </w:p>
        </w:tc>
        <w:tc>
          <w:tcPr>
            <w:tcW w:w="856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rsidR="00EA0121" w:rsidRDefault="001D33C3">
            <w:pPr>
              <w:widowControl w:val="0"/>
              <w:rPr>
                <w:rFonts w:ascii="Arial" w:eastAsia="Arial" w:hAnsi="Arial" w:cs="Arial"/>
                <w:sz w:val="16"/>
                <w:szCs w:val="16"/>
              </w:rPr>
            </w:pPr>
            <w:r>
              <w:rPr>
                <w:rFonts w:ascii="Arial" w:eastAsia="Arial" w:hAnsi="Arial" w:cs="Arial"/>
                <w:sz w:val="16"/>
                <w:szCs w:val="16"/>
              </w:rPr>
              <w:t>GTCTCGTGGGCTCGG AGATGTGTATAAGAGACAG NNNNNNNN CTGCTACTC TCGAATTCAAGCTTAGATCTGATA</w:t>
            </w:r>
          </w:p>
        </w:tc>
      </w:tr>
      <w:tr w:rsidR="00EA0121">
        <w:trPr>
          <w:trHeight w:val="288"/>
        </w:trPr>
        <w:tc>
          <w:tcPr>
            <w:tcW w:w="79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rsidR="00EA0121" w:rsidRDefault="001D33C3">
            <w:pPr>
              <w:widowControl w:val="0"/>
              <w:rPr>
                <w:rFonts w:ascii="Arial" w:eastAsia="Arial" w:hAnsi="Arial" w:cs="Arial"/>
                <w:sz w:val="16"/>
                <w:szCs w:val="16"/>
              </w:rPr>
            </w:pPr>
            <w:r>
              <w:rPr>
                <w:rFonts w:ascii="Arial" w:eastAsia="Arial" w:hAnsi="Arial" w:cs="Arial"/>
                <w:sz w:val="16"/>
                <w:szCs w:val="16"/>
              </w:rPr>
              <w:t>R308</w:t>
            </w:r>
          </w:p>
        </w:tc>
        <w:tc>
          <w:tcPr>
            <w:tcW w:w="856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rsidR="00EA0121" w:rsidRDefault="001D33C3">
            <w:pPr>
              <w:widowControl w:val="0"/>
              <w:rPr>
                <w:rFonts w:ascii="Arial" w:eastAsia="Arial" w:hAnsi="Arial" w:cs="Arial"/>
                <w:sz w:val="16"/>
                <w:szCs w:val="16"/>
              </w:rPr>
            </w:pPr>
            <w:r>
              <w:rPr>
                <w:rFonts w:ascii="Arial" w:eastAsia="Arial" w:hAnsi="Arial" w:cs="Arial"/>
                <w:sz w:val="16"/>
                <w:szCs w:val="16"/>
              </w:rPr>
              <w:t>GTCTCGTGGGCTCGG AGATGTGTATAAGAGACAG NNNNNNNN GCGTACGCA TCGAATTCAAGCTTAGATCTGATA</w:t>
            </w:r>
          </w:p>
        </w:tc>
      </w:tr>
    </w:tbl>
    <w:p w:rsidR="00EA0121" w:rsidRDefault="00EA0121">
      <w:pPr>
        <w:rPr>
          <w:rFonts w:ascii="Arial" w:eastAsia="Arial" w:hAnsi="Arial" w:cs="Arial"/>
          <w:sz w:val="22"/>
          <w:szCs w:val="22"/>
        </w:rPr>
      </w:pPr>
    </w:p>
    <w:p w:rsidR="00EA0121" w:rsidRDefault="001D33C3">
      <w:pPr>
        <w:rPr>
          <w:rFonts w:ascii="Arial" w:eastAsia="Arial" w:hAnsi="Arial" w:cs="Arial"/>
          <w:sz w:val="22"/>
          <w:szCs w:val="22"/>
        </w:rPr>
      </w:pPr>
      <w:r>
        <w:rPr>
          <w:rFonts w:ascii="Arial" w:eastAsia="Arial" w:hAnsi="Arial" w:cs="Arial"/>
          <w:sz w:val="22"/>
          <w:szCs w:val="22"/>
        </w:rPr>
        <w:t>For the first step of PCR, we performed 8 reactions per sample. For each set of 8 reactions, we used the master mix:</w:t>
      </w:r>
    </w:p>
    <w:p w:rsidR="00EA0121" w:rsidRDefault="001D33C3">
      <w:pPr>
        <w:numPr>
          <w:ilvl w:val="0"/>
          <w:numId w:val="2"/>
        </w:numPr>
        <w:rPr>
          <w:rFonts w:ascii="Arial" w:eastAsia="Arial" w:hAnsi="Arial" w:cs="Arial"/>
          <w:sz w:val="22"/>
          <w:szCs w:val="22"/>
        </w:rPr>
      </w:pPr>
      <w:r>
        <w:rPr>
          <w:rFonts w:ascii="Arial" w:eastAsia="Arial" w:hAnsi="Arial" w:cs="Arial"/>
          <w:sz w:val="22"/>
          <w:szCs w:val="22"/>
        </w:rPr>
        <w:t xml:space="preserve">200𝜇L OneTaq HotStart Polymerase Master Mix </w:t>
      </w:r>
    </w:p>
    <w:p w:rsidR="00EA0121" w:rsidRDefault="001D33C3">
      <w:pPr>
        <w:numPr>
          <w:ilvl w:val="0"/>
          <w:numId w:val="2"/>
        </w:numPr>
        <w:rPr>
          <w:rFonts w:ascii="Arial" w:eastAsia="Arial" w:hAnsi="Arial" w:cs="Arial"/>
          <w:sz w:val="22"/>
          <w:szCs w:val="22"/>
        </w:rPr>
      </w:pPr>
      <w:r>
        <w:rPr>
          <w:rFonts w:ascii="Arial" w:eastAsia="Arial" w:hAnsi="Arial" w:cs="Arial"/>
          <w:sz w:val="22"/>
          <w:szCs w:val="22"/>
        </w:rPr>
        <w:t>8𝜇L 10uM Forward primer</w:t>
      </w:r>
    </w:p>
    <w:p w:rsidR="00EA0121" w:rsidRDefault="001D33C3">
      <w:pPr>
        <w:numPr>
          <w:ilvl w:val="0"/>
          <w:numId w:val="2"/>
        </w:numPr>
        <w:rPr>
          <w:rFonts w:ascii="Arial" w:eastAsia="Arial" w:hAnsi="Arial" w:cs="Arial"/>
          <w:sz w:val="22"/>
          <w:szCs w:val="22"/>
        </w:rPr>
      </w:pPr>
      <w:r>
        <w:rPr>
          <w:rFonts w:ascii="Arial" w:eastAsia="Arial" w:hAnsi="Arial" w:cs="Arial"/>
          <w:sz w:val="22"/>
          <w:szCs w:val="22"/>
        </w:rPr>
        <w:t>8𝜇L 10uM Reverse primer</w:t>
      </w:r>
    </w:p>
    <w:p w:rsidR="00EA0121" w:rsidRDefault="001D33C3">
      <w:pPr>
        <w:numPr>
          <w:ilvl w:val="0"/>
          <w:numId w:val="2"/>
        </w:numPr>
        <w:rPr>
          <w:rFonts w:ascii="Arial" w:eastAsia="Arial" w:hAnsi="Arial" w:cs="Arial"/>
          <w:sz w:val="22"/>
          <w:szCs w:val="22"/>
        </w:rPr>
      </w:pPr>
      <w:r>
        <w:rPr>
          <w:rFonts w:ascii="Arial" w:eastAsia="Arial" w:hAnsi="Arial" w:cs="Arial"/>
          <w:sz w:val="22"/>
          <w:szCs w:val="22"/>
        </w:rPr>
        <w:t>72𝜇L sample genomic DNA (diluted to 50ng/𝜇L or all of sample if between 25-50ng/𝜇L)</w:t>
      </w:r>
    </w:p>
    <w:p w:rsidR="00EA0121" w:rsidRDefault="001D33C3">
      <w:pPr>
        <w:numPr>
          <w:ilvl w:val="0"/>
          <w:numId w:val="2"/>
        </w:numPr>
        <w:rPr>
          <w:rFonts w:ascii="Arial" w:eastAsia="Arial" w:hAnsi="Arial" w:cs="Arial"/>
          <w:sz w:val="22"/>
          <w:szCs w:val="22"/>
        </w:rPr>
      </w:pPr>
      <w:r>
        <w:rPr>
          <w:rFonts w:ascii="Arial" w:eastAsia="Arial" w:hAnsi="Arial" w:cs="Arial"/>
          <w:sz w:val="22"/>
          <w:szCs w:val="22"/>
        </w:rPr>
        <w:t xml:space="preserve">16𝜇L 50mM MgCl2 </w:t>
      </w:r>
    </w:p>
    <w:p w:rsidR="00EA0121" w:rsidRDefault="001D33C3">
      <w:pPr>
        <w:numPr>
          <w:ilvl w:val="0"/>
          <w:numId w:val="2"/>
        </w:numPr>
        <w:rPr>
          <w:rFonts w:ascii="Arial" w:eastAsia="Arial" w:hAnsi="Arial" w:cs="Arial"/>
          <w:sz w:val="22"/>
          <w:szCs w:val="22"/>
        </w:rPr>
      </w:pPr>
      <w:r>
        <w:rPr>
          <w:rFonts w:ascii="Arial" w:eastAsia="Arial" w:hAnsi="Arial" w:cs="Arial"/>
          <w:sz w:val="22"/>
          <w:szCs w:val="22"/>
        </w:rPr>
        <w:t>96𝜇L Nuclease Free Water</w:t>
      </w:r>
    </w:p>
    <w:p w:rsidR="00EA0121" w:rsidRDefault="00EA0121">
      <w:pPr>
        <w:rPr>
          <w:rFonts w:ascii="Arial" w:eastAsia="Arial" w:hAnsi="Arial" w:cs="Arial"/>
          <w:sz w:val="22"/>
          <w:szCs w:val="22"/>
        </w:rPr>
      </w:pPr>
    </w:p>
    <w:p w:rsidR="00EA0121" w:rsidRDefault="001D33C3">
      <w:pPr>
        <w:rPr>
          <w:rFonts w:ascii="Arial" w:eastAsia="Arial" w:hAnsi="Arial" w:cs="Arial"/>
          <w:sz w:val="22"/>
          <w:szCs w:val="22"/>
        </w:rPr>
      </w:pPr>
      <w:r>
        <w:rPr>
          <w:rFonts w:ascii="Arial" w:eastAsia="Arial" w:hAnsi="Arial" w:cs="Arial"/>
          <w:sz w:val="22"/>
          <w:szCs w:val="22"/>
        </w:rPr>
        <w:t>50𝜇L of the master mix was then aliquoted into 8 PCR tubes, and run with the following PCR reaction on the thermocycler:</w:t>
      </w:r>
    </w:p>
    <w:p w:rsidR="00EA0121" w:rsidRDefault="001D33C3">
      <w:pPr>
        <w:numPr>
          <w:ilvl w:val="0"/>
          <w:numId w:val="3"/>
        </w:numPr>
        <w:rPr>
          <w:rFonts w:ascii="Arial" w:eastAsia="Arial" w:hAnsi="Arial" w:cs="Arial"/>
          <w:sz w:val="22"/>
          <w:szCs w:val="22"/>
        </w:rPr>
      </w:pPr>
      <w:r>
        <w:rPr>
          <w:rFonts w:ascii="Arial" w:eastAsia="Arial" w:hAnsi="Arial" w:cs="Arial"/>
          <w:sz w:val="22"/>
          <w:szCs w:val="22"/>
        </w:rPr>
        <w:t>94°C for 10 min</w:t>
      </w:r>
    </w:p>
    <w:p w:rsidR="00EA0121" w:rsidRDefault="001D33C3">
      <w:pPr>
        <w:numPr>
          <w:ilvl w:val="0"/>
          <w:numId w:val="3"/>
        </w:numPr>
        <w:rPr>
          <w:rFonts w:ascii="Arial" w:eastAsia="Arial" w:hAnsi="Arial" w:cs="Arial"/>
          <w:sz w:val="22"/>
          <w:szCs w:val="22"/>
        </w:rPr>
      </w:pPr>
      <w:r>
        <w:rPr>
          <w:rFonts w:ascii="Arial" w:eastAsia="Arial" w:hAnsi="Arial" w:cs="Arial"/>
          <w:sz w:val="22"/>
          <w:szCs w:val="22"/>
        </w:rPr>
        <w:t>94°C for 3 min</w:t>
      </w:r>
    </w:p>
    <w:p w:rsidR="00EA0121" w:rsidRDefault="001D33C3">
      <w:pPr>
        <w:numPr>
          <w:ilvl w:val="0"/>
          <w:numId w:val="3"/>
        </w:numPr>
        <w:rPr>
          <w:rFonts w:ascii="Arial" w:eastAsia="Arial" w:hAnsi="Arial" w:cs="Arial"/>
          <w:sz w:val="22"/>
          <w:szCs w:val="22"/>
        </w:rPr>
      </w:pPr>
      <w:r>
        <w:rPr>
          <w:rFonts w:ascii="Arial" w:eastAsia="Arial" w:hAnsi="Arial" w:cs="Arial"/>
          <w:sz w:val="22"/>
          <w:szCs w:val="22"/>
        </w:rPr>
        <w:t>55°C for 1 min</w:t>
      </w:r>
    </w:p>
    <w:p w:rsidR="00EA0121" w:rsidRDefault="001D33C3">
      <w:pPr>
        <w:numPr>
          <w:ilvl w:val="0"/>
          <w:numId w:val="3"/>
        </w:numPr>
        <w:rPr>
          <w:rFonts w:ascii="Arial" w:eastAsia="Arial" w:hAnsi="Arial" w:cs="Arial"/>
          <w:sz w:val="22"/>
          <w:szCs w:val="22"/>
        </w:rPr>
      </w:pPr>
      <w:r>
        <w:rPr>
          <w:rFonts w:ascii="Arial" w:eastAsia="Arial" w:hAnsi="Arial" w:cs="Arial"/>
          <w:sz w:val="22"/>
          <w:szCs w:val="22"/>
        </w:rPr>
        <w:t>68°C for 1 min</w:t>
      </w:r>
    </w:p>
    <w:p w:rsidR="00EA0121" w:rsidRDefault="001D33C3">
      <w:pPr>
        <w:numPr>
          <w:ilvl w:val="0"/>
          <w:numId w:val="3"/>
        </w:numPr>
        <w:rPr>
          <w:rFonts w:ascii="Arial" w:eastAsia="Arial" w:hAnsi="Arial" w:cs="Arial"/>
          <w:sz w:val="22"/>
          <w:szCs w:val="22"/>
        </w:rPr>
      </w:pPr>
      <w:r>
        <w:rPr>
          <w:rFonts w:ascii="Arial" w:eastAsia="Arial" w:hAnsi="Arial" w:cs="Arial"/>
          <w:sz w:val="22"/>
          <w:szCs w:val="22"/>
        </w:rPr>
        <w:lastRenderedPageBreak/>
        <w:t>Repeat steps 2-4 2x (for a total of 3 cycles)</w:t>
      </w:r>
    </w:p>
    <w:p w:rsidR="00EA0121" w:rsidRDefault="001D33C3">
      <w:pPr>
        <w:numPr>
          <w:ilvl w:val="0"/>
          <w:numId w:val="3"/>
        </w:numPr>
        <w:rPr>
          <w:rFonts w:ascii="Arial" w:eastAsia="Arial" w:hAnsi="Arial" w:cs="Arial"/>
          <w:sz w:val="22"/>
          <w:szCs w:val="22"/>
        </w:rPr>
      </w:pPr>
      <w:r>
        <w:rPr>
          <w:rFonts w:ascii="Arial" w:eastAsia="Arial" w:hAnsi="Arial" w:cs="Arial"/>
          <w:sz w:val="22"/>
          <w:szCs w:val="22"/>
        </w:rPr>
        <w:t>68°C for 1 min</w:t>
      </w:r>
    </w:p>
    <w:p w:rsidR="00EA0121" w:rsidRDefault="001D33C3">
      <w:pPr>
        <w:numPr>
          <w:ilvl w:val="0"/>
          <w:numId w:val="3"/>
        </w:numPr>
        <w:rPr>
          <w:rFonts w:ascii="Arial" w:eastAsia="Arial" w:hAnsi="Arial" w:cs="Arial"/>
          <w:sz w:val="22"/>
          <w:szCs w:val="22"/>
        </w:rPr>
      </w:pPr>
      <w:r>
        <w:rPr>
          <w:rFonts w:ascii="Arial" w:eastAsia="Arial" w:hAnsi="Arial" w:cs="Arial"/>
          <w:sz w:val="22"/>
          <w:szCs w:val="22"/>
        </w:rPr>
        <w:t>Hold at 4°C</w:t>
      </w:r>
    </w:p>
    <w:p w:rsidR="00EA0121" w:rsidRDefault="001D33C3">
      <w:pPr>
        <w:rPr>
          <w:rFonts w:ascii="Arial" w:eastAsia="Arial" w:hAnsi="Arial" w:cs="Arial"/>
          <w:sz w:val="22"/>
          <w:szCs w:val="22"/>
        </w:rPr>
      </w:pPr>
      <w:r>
        <w:rPr>
          <w:rFonts w:ascii="Arial" w:eastAsia="Arial" w:hAnsi="Arial" w:cs="Arial"/>
          <w:sz w:val="22"/>
          <w:szCs w:val="22"/>
        </w:rPr>
        <w:t>We then add 100𝜇L of binding buffer from the ThermoScientific GeneJET Gel Extraction Kit (R1331) to each PCR reaction, and perform a standard PCR purification protocol in one column per sample. In the final step, we elute into 80𝜇L of elution buffer.</w:t>
      </w:r>
    </w:p>
    <w:p w:rsidR="00EA0121" w:rsidRDefault="00EA0121">
      <w:pPr>
        <w:rPr>
          <w:rFonts w:ascii="Arial" w:eastAsia="Arial" w:hAnsi="Arial" w:cs="Arial"/>
          <w:sz w:val="22"/>
          <w:szCs w:val="22"/>
        </w:rPr>
      </w:pPr>
    </w:p>
    <w:p w:rsidR="00EA0121" w:rsidRDefault="001D33C3">
      <w:pPr>
        <w:rPr>
          <w:rFonts w:ascii="Arial" w:eastAsia="Arial" w:hAnsi="Arial" w:cs="Arial"/>
          <w:sz w:val="22"/>
          <w:szCs w:val="22"/>
        </w:rPr>
      </w:pPr>
      <w:r>
        <w:rPr>
          <w:rFonts w:ascii="Arial" w:eastAsia="Arial" w:hAnsi="Arial" w:cs="Arial"/>
          <w:sz w:val="22"/>
          <w:szCs w:val="22"/>
        </w:rPr>
        <w:t xml:space="preserve">For the second step of PCR, we use standard Nextera Index XT v2 primers. We use specific indices to uniquely dual-index each sample using our nested scheme (see </w:t>
      </w:r>
      <w:r>
        <w:rPr>
          <w:rFonts w:ascii="Arial" w:eastAsia="Arial" w:hAnsi="Arial" w:cs="Arial"/>
          <w:i/>
          <w:sz w:val="22"/>
          <w:szCs w:val="22"/>
        </w:rPr>
        <w:t xml:space="preserve">Mitigating the effects of index hopping </w:t>
      </w:r>
      <w:r>
        <w:rPr>
          <w:rFonts w:ascii="Arial" w:eastAsia="Arial" w:hAnsi="Arial" w:cs="Arial"/>
          <w:sz w:val="22"/>
          <w:szCs w:val="22"/>
        </w:rPr>
        <w:t>section for details). We performed 3 reactions of the second step PCR per sample, using the master mix:</w:t>
      </w:r>
    </w:p>
    <w:p w:rsidR="00EA0121" w:rsidRDefault="001D33C3">
      <w:pPr>
        <w:numPr>
          <w:ilvl w:val="0"/>
          <w:numId w:val="8"/>
        </w:numPr>
        <w:rPr>
          <w:rFonts w:ascii="Arial" w:eastAsia="Arial" w:hAnsi="Arial" w:cs="Arial"/>
          <w:sz w:val="22"/>
          <w:szCs w:val="22"/>
        </w:rPr>
      </w:pPr>
      <w:r>
        <w:rPr>
          <w:rFonts w:ascii="Arial" w:eastAsia="Arial" w:hAnsi="Arial" w:cs="Arial"/>
          <w:sz w:val="22"/>
          <w:szCs w:val="22"/>
        </w:rPr>
        <w:t>1.5𝜇L Q5 Polymerase</w:t>
      </w:r>
    </w:p>
    <w:p w:rsidR="00EA0121" w:rsidRDefault="001D33C3">
      <w:pPr>
        <w:numPr>
          <w:ilvl w:val="0"/>
          <w:numId w:val="8"/>
        </w:numPr>
        <w:rPr>
          <w:rFonts w:ascii="Arial" w:eastAsia="Arial" w:hAnsi="Arial" w:cs="Arial"/>
          <w:sz w:val="22"/>
          <w:szCs w:val="22"/>
        </w:rPr>
      </w:pPr>
      <w:r>
        <w:rPr>
          <w:rFonts w:ascii="Arial" w:eastAsia="Arial" w:hAnsi="Arial" w:cs="Arial"/>
          <w:sz w:val="22"/>
          <w:szCs w:val="22"/>
        </w:rPr>
        <w:t>30𝜇L Q5 Buffer</w:t>
      </w:r>
    </w:p>
    <w:p w:rsidR="00EA0121" w:rsidRDefault="001D33C3">
      <w:pPr>
        <w:numPr>
          <w:ilvl w:val="0"/>
          <w:numId w:val="8"/>
        </w:numPr>
        <w:rPr>
          <w:rFonts w:ascii="Arial" w:eastAsia="Arial" w:hAnsi="Arial" w:cs="Arial"/>
          <w:sz w:val="22"/>
          <w:szCs w:val="22"/>
        </w:rPr>
      </w:pPr>
      <w:r>
        <w:rPr>
          <w:rFonts w:ascii="Arial" w:eastAsia="Arial" w:hAnsi="Arial" w:cs="Arial"/>
          <w:sz w:val="22"/>
          <w:szCs w:val="22"/>
        </w:rPr>
        <w:t>3𝜇L 10mM dNTP</w:t>
      </w:r>
    </w:p>
    <w:p w:rsidR="00EA0121" w:rsidRDefault="001D33C3">
      <w:pPr>
        <w:numPr>
          <w:ilvl w:val="0"/>
          <w:numId w:val="8"/>
        </w:numPr>
        <w:rPr>
          <w:rFonts w:ascii="Arial" w:eastAsia="Arial" w:hAnsi="Arial" w:cs="Arial"/>
          <w:sz w:val="22"/>
          <w:szCs w:val="22"/>
        </w:rPr>
      </w:pPr>
      <w:r>
        <w:rPr>
          <w:rFonts w:ascii="Arial" w:eastAsia="Arial" w:hAnsi="Arial" w:cs="Arial"/>
          <w:sz w:val="22"/>
          <w:szCs w:val="22"/>
        </w:rPr>
        <w:t>6.25𝜇L i7 Nextera XT Primer (“N” primer)</w:t>
      </w:r>
    </w:p>
    <w:p w:rsidR="00EA0121" w:rsidRDefault="001D33C3">
      <w:pPr>
        <w:numPr>
          <w:ilvl w:val="0"/>
          <w:numId w:val="8"/>
        </w:numPr>
        <w:rPr>
          <w:rFonts w:ascii="Arial" w:eastAsia="Arial" w:hAnsi="Arial" w:cs="Arial"/>
          <w:sz w:val="22"/>
          <w:szCs w:val="22"/>
        </w:rPr>
      </w:pPr>
      <w:r>
        <w:rPr>
          <w:rFonts w:ascii="Arial" w:eastAsia="Arial" w:hAnsi="Arial" w:cs="Arial"/>
          <w:sz w:val="22"/>
          <w:szCs w:val="22"/>
        </w:rPr>
        <w:t>6.25𝜇L i5 Nextera XT Primer (“S” primer)</w:t>
      </w:r>
    </w:p>
    <w:p w:rsidR="00EA0121" w:rsidRDefault="001D33C3">
      <w:pPr>
        <w:numPr>
          <w:ilvl w:val="0"/>
          <w:numId w:val="8"/>
        </w:numPr>
        <w:rPr>
          <w:rFonts w:ascii="Arial" w:eastAsia="Arial" w:hAnsi="Arial" w:cs="Arial"/>
          <w:sz w:val="22"/>
          <w:szCs w:val="22"/>
        </w:rPr>
      </w:pPr>
      <w:r>
        <w:rPr>
          <w:rFonts w:ascii="Arial" w:eastAsia="Arial" w:hAnsi="Arial" w:cs="Arial"/>
          <w:sz w:val="22"/>
          <w:szCs w:val="22"/>
        </w:rPr>
        <w:t>78𝜇L purified step 1 PCR product</w:t>
      </w:r>
    </w:p>
    <w:p w:rsidR="00EA0121" w:rsidRDefault="001D33C3">
      <w:pPr>
        <w:numPr>
          <w:ilvl w:val="0"/>
          <w:numId w:val="8"/>
        </w:numPr>
        <w:rPr>
          <w:rFonts w:ascii="Arial" w:eastAsia="Arial" w:hAnsi="Arial" w:cs="Arial"/>
          <w:sz w:val="22"/>
          <w:szCs w:val="22"/>
        </w:rPr>
      </w:pPr>
      <w:r>
        <w:rPr>
          <w:rFonts w:ascii="Arial" w:eastAsia="Arial" w:hAnsi="Arial" w:cs="Arial"/>
          <w:sz w:val="22"/>
          <w:szCs w:val="22"/>
        </w:rPr>
        <w:t>25𝜇L Nuclease Free Water</w:t>
      </w:r>
    </w:p>
    <w:p w:rsidR="00EA0121" w:rsidRDefault="00EA0121">
      <w:pPr>
        <w:rPr>
          <w:rFonts w:ascii="Arial" w:eastAsia="Arial" w:hAnsi="Arial" w:cs="Arial"/>
          <w:sz w:val="22"/>
          <w:szCs w:val="22"/>
        </w:rPr>
      </w:pPr>
    </w:p>
    <w:p w:rsidR="00EA0121" w:rsidRDefault="001D33C3">
      <w:pPr>
        <w:rPr>
          <w:rFonts w:ascii="Arial" w:eastAsia="Arial" w:hAnsi="Arial" w:cs="Arial"/>
          <w:sz w:val="22"/>
          <w:szCs w:val="22"/>
        </w:rPr>
      </w:pPr>
      <w:r>
        <w:rPr>
          <w:rFonts w:ascii="Arial" w:eastAsia="Arial" w:hAnsi="Arial" w:cs="Arial"/>
          <w:sz w:val="22"/>
          <w:szCs w:val="22"/>
        </w:rPr>
        <w:t>This master mix was then divided into 3 PCR tubes per reaction, and run with the following protocol on a thermocycler:</w:t>
      </w:r>
    </w:p>
    <w:p w:rsidR="00EA0121" w:rsidRDefault="00EA0121">
      <w:pPr>
        <w:rPr>
          <w:rFonts w:ascii="Arial" w:eastAsia="Arial" w:hAnsi="Arial" w:cs="Arial"/>
          <w:sz w:val="22"/>
          <w:szCs w:val="22"/>
        </w:rPr>
      </w:pPr>
    </w:p>
    <w:p w:rsidR="00EA0121" w:rsidRDefault="001D33C3">
      <w:pPr>
        <w:numPr>
          <w:ilvl w:val="0"/>
          <w:numId w:val="4"/>
        </w:numPr>
        <w:rPr>
          <w:rFonts w:ascii="Arial" w:eastAsia="Arial" w:hAnsi="Arial" w:cs="Arial"/>
          <w:sz w:val="22"/>
          <w:szCs w:val="22"/>
        </w:rPr>
      </w:pPr>
      <w:r>
        <w:rPr>
          <w:rFonts w:ascii="Arial" w:eastAsia="Arial" w:hAnsi="Arial" w:cs="Arial"/>
          <w:sz w:val="22"/>
          <w:szCs w:val="22"/>
        </w:rPr>
        <w:t>98°C for 30 sec</w:t>
      </w:r>
    </w:p>
    <w:p w:rsidR="00EA0121" w:rsidRDefault="001D33C3">
      <w:pPr>
        <w:numPr>
          <w:ilvl w:val="0"/>
          <w:numId w:val="4"/>
        </w:numPr>
        <w:rPr>
          <w:rFonts w:ascii="Arial" w:eastAsia="Arial" w:hAnsi="Arial" w:cs="Arial"/>
          <w:sz w:val="22"/>
          <w:szCs w:val="22"/>
        </w:rPr>
      </w:pPr>
      <w:r>
        <w:rPr>
          <w:rFonts w:ascii="Arial" w:eastAsia="Arial" w:hAnsi="Arial" w:cs="Arial"/>
          <w:sz w:val="22"/>
          <w:szCs w:val="22"/>
        </w:rPr>
        <w:t>98°C for 10 sec</w:t>
      </w:r>
    </w:p>
    <w:p w:rsidR="00EA0121" w:rsidRDefault="001D33C3">
      <w:pPr>
        <w:numPr>
          <w:ilvl w:val="0"/>
          <w:numId w:val="4"/>
        </w:numPr>
        <w:rPr>
          <w:rFonts w:ascii="Arial" w:eastAsia="Arial" w:hAnsi="Arial" w:cs="Arial"/>
          <w:sz w:val="22"/>
          <w:szCs w:val="22"/>
        </w:rPr>
      </w:pPr>
      <w:r>
        <w:rPr>
          <w:rFonts w:ascii="Arial" w:eastAsia="Arial" w:hAnsi="Arial" w:cs="Arial"/>
          <w:sz w:val="22"/>
          <w:szCs w:val="22"/>
        </w:rPr>
        <w:t>62°C for 20 sec</w:t>
      </w:r>
    </w:p>
    <w:p w:rsidR="00EA0121" w:rsidRDefault="001D33C3">
      <w:pPr>
        <w:numPr>
          <w:ilvl w:val="0"/>
          <w:numId w:val="4"/>
        </w:numPr>
        <w:rPr>
          <w:rFonts w:ascii="Arial" w:eastAsia="Arial" w:hAnsi="Arial" w:cs="Arial"/>
          <w:sz w:val="22"/>
          <w:szCs w:val="22"/>
        </w:rPr>
      </w:pPr>
      <w:r>
        <w:rPr>
          <w:rFonts w:ascii="Arial" w:eastAsia="Arial" w:hAnsi="Arial" w:cs="Arial"/>
          <w:sz w:val="22"/>
          <w:szCs w:val="22"/>
        </w:rPr>
        <w:t>72°C for 30 sec</w:t>
      </w:r>
    </w:p>
    <w:p w:rsidR="00EA0121" w:rsidRDefault="001D33C3">
      <w:pPr>
        <w:numPr>
          <w:ilvl w:val="0"/>
          <w:numId w:val="4"/>
        </w:numPr>
        <w:rPr>
          <w:rFonts w:ascii="Arial" w:eastAsia="Arial" w:hAnsi="Arial" w:cs="Arial"/>
          <w:sz w:val="22"/>
          <w:szCs w:val="22"/>
        </w:rPr>
      </w:pPr>
      <w:r>
        <w:rPr>
          <w:rFonts w:ascii="Arial" w:eastAsia="Arial" w:hAnsi="Arial" w:cs="Arial"/>
          <w:sz w:val="22"/>
          <w:szCs w:val="22"/>
        </w:rPr>
        <w:t>Repeat steps 2-4 21 times (for a total of 22 cycles)</w:t>
      </w:r>
    </w:p>
    <w:p w:rsidR="00EA0121" w:rsidRDefault="001D33C3">
      <w:pPr>
        <w:numPr>
          <w:ilvl w:val="0"/>
          <w:numId w:val="4"/>
        </w:numPr>
        <w:rPr>
          <w:rFonts w:ascii="Arial" w:eastAsia="Arial" w:hAnsi="Arial" w:cs="Arial"/>
          <w:sz w:val="22"/>
          <w:szCs w:val="22"/>
        </w:rPr>
      </w:pPr>
      <w:r>
        <w:rPr>
          <w:rFonts w:ascii="Arial" w:eastAsia="Arial" w:hAnsi="Arial" w:cs="Arial"/>
          <w:sz w:val="22"/>
          <w:szCs w:val="22"/>
        </w:rPr>
        <w:t>72°C for 3 min</w:t>
      </w:r>
    </w:p>
    <w:p w:rsidR="00EA0121" w:rsidRDefault="001D33C3">
      <w:pPr>
        <w:numPr>
          <w:ilvl w:val="0"/>
          <w:numId w:val="4"/>
        </w:numPr>
        <w:rPr>
          <w:rFonts w:ascii="Arial" w:eastAsia="Arial" w:hAnsi="Arial" w:cs="Arial"/>
          <w:sz w:val="22"/>
          <w:szCs w:val="22"/>
        </w:rPr>
      </w:pPr>
      <w:r>
        <w:rPr>
          <w:rFonts w:ascii="Arial" w:eastAsia="Arial" w:hAnsi="Arial" w:cs="Arial"/>
          <w:sz w:val="22"/>
          <w:szCs w:val="22"/>
        </w:rPr>
        <w:t>Hold at 4°C</w:t>
      </w:r>
    </w:p>
    <w:p w:rsidR="00EA0121" w:rsidRDefault="00EA0121">
      <w:pPr>
        <w:rPr>
          <w:rFonts w:ascii="Arial" w:eastAsia="Arial" w:hAnsi="Arial" w:cs="Arial"/>
          <w:sz w:val="22"/>
          <w:szCs w:val="22"/>
        </w:rPr>
      </w:pPr>
    </w:p>
    <w:p w:rsidR="00EA0121" w:rsidRDefault="001D33C3">
      <w:pPr>
        <w:rPr>
          <w:rFonts w:ascii="Arial" w:eastAsia="Arial" w:hAnsi="Arial" w:cs="Arial"/>
          <w:sz w:val="22"/>
          <w:szCs w:val="22"/>
        </w:rPr>
      </w:pPr>
      <w:r>
        <w:rPr>
          <w:rFonts w:ascii="Arial" w:eastAsia="Arial" w:hAnsi="Arial" w:cs="Arial"/>
          <w:sz w:val="22"/>
          <w:szCs w:val="22"/>
        </w:rPr>
        <w:t xml:space="preserve">We then added 100𝜇L of binding buffer from the ThermoScientific GeneJET Gel Extraction Kit and purified the PCR product, eluting into 43𝜇L. </w:t>
      </w:r>
    </w:p>
    <w:p w:rsidR="00EA0121" w:rsidRDefault="00EA0121">
      <w:pPr>
        <w:rPr>
          <w:rFonts w:ascii="Arial" w:eastAsia="Arial" w:hAnsi="Arial" w:cs="Arial"/>
          <w:sz w:val="22"/>
          <w:szCs w:val="22"/>
        </w:rPr>
      </w:pPr>
    </w:p>
    <w:p w:rsidR="00EA0121" w:rsidRDefault="001D33C3">
      <w:pPr>
        <w:rPr>
          <w:rFonts w:ascii="Arial" w:eastAsia="Arial" w:hAnsi="Arial" w:cs="Arial"/>
          <w:b/>
          <w:sz w:val="22"/>
          <w:szCs w:val="22"/>
        </w:rPr>
      </w:pPr>
      <w:r>
        <w:rPr>
          <w:rFonts w:ascii="Arial" w:eastAsia="Arial" w:hAnsi="Arial" w:cs="Arial"/>
          <w:b/>
          <w:sz w:val="22"/>
          <w:szCs w:val="22"/>
        </w:rPr>
        <w:t>Removal of the Ancestral Strain via Digestion and Gel Purification</w:t>
      </w:r>
    </w:p>
    <w:p w:rsidR="00EA0121" w:rsidRDefault="001D33C3">
      <w:pPr>
        <w:rPr>
          <w:rFonts w:ascii="Arial" w:eastAsia="Arial" w:hAnsi="Arial" w:cs="Arial"/>
          <w:sz w:val="22"/>
          <w:szCs w:val="22"/>
        </w:rPr>
      </w:pPr>
      <w:r>
        <w:rPr>
          <w:rFonts w:ascii="Arial" w:eastAsia="Arial" w:hAnsi="Arial" w:cs="Arial"/>
          <w:sz w:val="22"/>
          <w:szCs w:val="22"/>
        </w:rPr>
        <w:t>To avoid the vast majority of our sequencing reads mapping only to the ancestor (and thus not being informative to relative fitness of the mutants), we use restriction digest to cut the ApaLI restriction site in the middle of the ancestor’s barcode region. We mix 43𝜇L of the second step PCR product with 2𝜇L of ApaLI and 5𝜇L of 10X Cutsmart incubate at 37°C for at least 2 hours (up to overnight). After digestion, we conducted size selection by running the digested sample on a gel, selecting the region between 350bp and 1000bp, and isolating the DNA using a standard ThermoScientific GeneJET Gel Extraction protocol for sequencing. Longer sequences were kept because of the possibility that some barcode sequences may selectively form complexes with themselves or other barcodes.</w:t>
      </w:r>
    </w:p>
    <w:p w:rsidR="00EA0121" w:rsidRDefault="00EA0121">
      <w:pPr>
        <w:rPr>
          <w:rFonts w:ascii="Arial" w:eastAsia="Arial" w:hAnsi="Arial" w:cs="Arial"/>
          <w:sz w:val="22"/>
          <w:szCs w:val="22"/>
        </w:rPr>
      </w:pPr>
    </w:p>
    <w:p w:rsidR="00EA0121" w:rsidRDefault="001D33C3">
      <w:pPr>
        <w:rPr>
          <w:rFonts w:ascii="Arial" w:eastAsia="Arial" w:hAnsi="Arial" w:cs="Arial"/>
          <w:sz w:val="22"/>
          <w:szCs w:val="22"/>
        </w:rPr>
      </w:pPr>
      <w:r>
        <w:rPr>
          <w:rFonts w:ascii="Arial" w:eastAsia="Arial" w:hAnsi="Arial" w:cs="Arial"/>
          <w:sz w:val="22"/>
          <w:szCs w:val="22"/>
        </w:rPr>
        <w:t xml:space="preserve">Note that for some samples, we also digested the ancestor before PCR, in addition to after PCR, to increase the yield of the library preparation . For these samples, we mixed 80ul of genomic DNA (at concentration 50ng/𝜇L) with 10𝜇L of 10X Cutsmart and 2𝜇L of ApaLI and incubated 37°C for at least 2 hours (up to overnight). This product was then used as the template for PCR step 1 (with appropriate water volume adjustments to ensure 50𝜇L reactions). </w:t>
      </w:r>
    </w:p>
    <w:p w:rsidR="00EA0121" w:rsidRDefault="00EA0121">
      <w:pPr>
        <w:rPr>
          <w:rFonts w:ascii="Arial" w:eastAsia="Arial" w:hAnsi="Arial" w:cs="Arial"/>
          <w:sz w:val="22"/>
          <w:szCs w:val="22"/>
        </w:rPr>
      </w:pPr>
    </w:p>
    <w:p w:rsidR="00EA0121" w:rsidRDefault="001D33C3">
      <w:pPr>
        <w:rPr>
          <w:rFonts w:ascii="Arial" w:eastAsia="Arial" w:hAnsi="Arial" w:cs="Arial"/>
          <w:b/>
          <w:sz w:val="22"/>
          <w:szCs w:val="22"/>
        </w:rPr>
      </w:pPr>
      <w:r>
        <w:rPr>
          <w:rFonts w:ascii="Arial" w:eastAsia="Arial" w:hAnsi="Arial" w:cs="Arial"/>
          <w:b/>
          <w:sz w:val="22"/>
          <w:szCs w:val="22"/>
        </w:rPr>
        <w:lastRenderedPageBreak/>
        <w:t>Sample pooling and Amplicon Sequencing</w:t>
      </w:r>
    </w:p>
    <w:p w:rsidR="00EA0121" w:rsidRDefault="001D33C3">
      <w:pPr>
        <w:rPr>
          <w:rFonts w:ascii="Arial" w:eastAsia="Arial" w:hAnsi="Arial" w:cs="Arial"/>
          <w:sz w:val="22"/>
          <w:szCs w:val="22"/>
        </w:rPr>
      </w:pPr>
      <w:r>
        <w:rPr>
          <w:rFonts w:ascii="Arial" w:eastAsia="Arial" w:hAnsi="Arial" w:cs="Arial"/>
          <w:sz w:val="22"/>
          <w:szCs w:val="22"/>
        </w:rPr>
        <w:t>We used Qubit High Sensitivity to quantify the concentration of the final product for each sample, and pooled them in equal frequency for sequencing. Our samples were then sent to either Novogene (</w:t>
      </w:r>
      <w:hyperlink r:id="rId21">
        <w:r>
          <w:rPr>
            <w:rFonts w:ascii="Arial" w:eastAsia="Arial" w:hAnsi="Arial" w:cs="Arial"/>
            <w:color w:val="1155CC"/>
            <w:sz w:val="22"/>
            <w:szCs w:val="22"/>
            <w:u w:val="single"/>
          </w:rPr>
          <w:t>https://en.novogene.com/</w:t>
        </w:r>
      </w:hyperlink>
      <w:r>
        <w:rPr>
          <w:rFonts w:ascii="Arial" w:eastAsia="Arial" w:hAnsi="Arial" w:cs="Arial"/>
          <w:sz w:val="22"/>
          <w:szCs w:val="22"/>
        </w:rPr>
        <w:t>) or Admera Health (</w:t>
      </w:r>
      <w:hyperlink r:id="rId22">
        <w:r>
          <w:rPr>
            <w:rFonts w:ascii="Arial" w:eastAsia="Arial" w:hAnsi="Arial" w:cs="Arial"/>
            <w:color w:val="1155CC"/>
            <w:sz w:val="22"/>
            <w:szCs w:val="22"/>
            <w:u w:val="single"/>
          </w:rPr>
          <w:t>https://www.admerahealth.com/</w:t>
        </w:r>
      </w:hyperlink>
      <w:r>
        <w:rPr>
          <w:rFonts w:ascii="Arial" w:eastAsia="Arial" w:hAnsi="Arial" w:cs="Arial"/>
          <w:sz w:val="22"/>
          <w:szCs w:val="22"/>
        </w:rPr>
        <w:t xml:space="preserve">) for quality control (qPCR and either Bioanalyzer or TapeStation) and sequencing. We used 2x150 paired-end sequencing along with index sequencing reads on Illumina HiSeq machines using patterned flow cell (either HiSeq 4000 or HiSeq X, and see </w:t>
      </w:r>
      <w:r>
        <w:rPr>
          <w:rFonts w:ascii="Arial" w:eastAsia="Arial" w:hAnsi="Arial" w:cs="Arial"/>
          <w:i/>
          <w:sz w:val="22"/>
          <w:szCs w:val="22"/>
        </w:rPr>
        <w:t xml:space="preserve">Mitigating the effects of index hopping </w:t>
      </w:r>
      <w:r>
        <w:rPr>
          <w:rFonts w:ascii="Arial" w:eastAsia="Arial" w:hAnsi="Arial" w:cs="Arial"/>
          <w:sz w:val="22"/>
          <w:szCs w:val="22"/>
        </w:rPr>
        <w:t xml:space="preserve">for a discussion of our reduction of the effects of index hopping despite using these patterned flow cell machines). Samples were sequenced with at least 20% genomic DNA (either whole genomes from an unrelated project or phi-X) including in the lane to ensure adequate diversity on the flow cell. </w:t>
      </w:r>
    </w:p>
    <w:p w:rsidR="00EA0121" w:rsidRDefault="00EA0121">
      <w:pPr>
        <w:rPr>
          <w:rFonts w:ascii="Arial" w:eastAsia="Arial" w:hAnsi="Arial" w:cs="Arial"/>
          <w:sz w:val="22"/>
          <w:szCs w:val="22"/>
        </w:rPr>
      </w:pPr>
    </w:p>
    <w:p w:rsidR="00EA0121" w:rsidRDefault="001D33C3">
      <w:pPr>
        <w:rPr>
          <w:rFonts w:ascii="Arial" w:eastAsia="Arial" w:hAnsi="Arial" w:cs="Arial"/>
          <w:b/>
          <w:sz w:val="22"/>
          <w:szCs w:val="22"/>
        </w:rPr>
      </w:pPr>
      <w:r>
        <w:rPr>
          <w:rFonts w:ascii="Arial" w:eastAsia="Arial" w:hAnsi="Arial" w:cs="Arial"/>
          <w:b/>
          <w:sz w:val="22"/>
          <w:szCs w:val="22"/>
        </w:rPr>
        <w:t xml:space="preserve">Technical replicates </w:t>
      </w:r>
    </w:p>
    <w:p w:rsidR="00EA0121" w:rsidRDefault="001D33C3">
      <w:pPr>
        <w:rPr>
          <w:rFonts w:ascii="Arial" w:eastAsia="Arial" w:hAnsi="Arial" w:cs="Arial"/>
          <w:sz w:val="22"/>
          <w:szCs w:val="22"/>
        </w:rPr>
      </w:pPr>
      <w:r>
        <w:rPr>
          <w:rFonts w:ascii="Arial" w:eastAsia="Arial" w:hAnsi="Arial" w:cs="Arial"/>
          <w:sz w:val="22"/>
          <w:szCs w:val="22"/>
        </w:rPr>
        <w:t xml:space="preserve">We performed several technical replicates for </w:t>
      </w:r>
      <w:r w:rsidR="000A4663">
        <w:rPr>
          <w:rFonts w:ascii="Arial" w:eastAsia="Arial" w:hAnsi="Arial" w:cs="Arial"/>
          <w:sz w:val="22"/>
          <w:szCs w:val="22"/>
        </w:rPr>
        <w:t>…</w:t>
      </w:r>
    </w:p>
    <w:p w:rsidR="00EA0121" w:rsidRDefault="00EA0121">
      <w:pPr>
        <w:rPr>
          <w:rFonts w:ascii="Arial" w:eastAsia="Arial" w:hAnsi="Arial" w:cs="Arial"/>
          <w:sz w:val="22"/>
          <w:szCs w:val="22"/>
        </w:rPr>
      </w:pPr>
    </w:p>
    <w:p w:rsidR="00EA0121" w:rsidRDefault="001D33C3">
      <w:pPr>
        <w:rPr>
          <w:rFonts w:ascii="Arial" w:eastAsia="Arial" w:hAnsi="Arial" w:cs="Arial"/>
          <w:b/>
          <w:sz w:val="22"/>
          <w:szCs w:val="22"/>
        </w:rPr>
      </w:pPr>
      <w:r>
        <w:rPr>
          <w:rFonts w:ascii="Arial" w:eastAsia="Arial" w:hAnsi="Arial" w:cs="Arial"/>
          <w:b/>
          <w:sz w:val="22"/>
          <w:szCs w:val="22"/>
        </w:rPr>
        <w:t>Mitigating the effects of index hopping</w:t>
      </w:r>
    </w:p>
    <w:p w:rsidR="00EA0121" w:rsidRDefault="001D33C3">
      <w:pPr>
        <w:rPr>
          <w:rFonts w:ascii="Arial" w:eastAsia="Arial" w:hAnsi="Arial" w:cs="Arial"/>
          <w:sz w:val="22"/>
          <w:szCs w:val="22"/>
        </w:rPr>
      </w:pPr>
      <w:r>
        <w:rPr>
          <w:rFonts w:ascii="Arial" w:eastAsia="Arial" w:hAnsi="Arial" w:cs="Arial"/>
          <w:sz w:val="22"/>
          <w:szCs w:val="22"/>
        </w:rPr>
        <w:t xml:space="preserve">To reduce the effects of index hopping observed on Illumina patterned flow cell technology (including HiSeq 4000, HiSeq X, and Novaseq machines) , we devise a nested unique-dual-indexing approach using the combination of inline indices from our first step PCR primers and Illumina indices read in a separate Index Read (in our case Nextera indices) to uniquely label all samples fun on a flow cell. </w:t>
      </w:r>
    </w:p>
    <w:p w:rsidR="00EA0121" w:rsidRDefault="00EA0121">
      <w:pPr>
        <w:rPr>
          <w:rFonts w:ascii="Arial" w:eastAsia="Arial" w:hAnsi="Arial" w:cs="Arial"/>
          <w:sz w:val="22"/>
          <w:szCs w:val="22"/>
        </w:rPr>
      </w:pPr>
    </w:p>
    <w:p w:rsidR="00EA0121" w:rsidRDefault="001D33C3">
      <w:pPr>
        <w:rPr>
          <w:rFonts w:ascii="Arial" w:eastAsia="Arial" w:hAnsi="Arial" w:cs="Arial"/>
          <w:b/>
          <w:sz w:val="22"/>
          <w:szCs w:val="22"/>
        </w:rPr>
      </w:pPr>
      <w:r>
        <w:rPr>
          <w:rFonts w:ascii="Arial" w:eastAsia="Arial" w:hAnsi="Arial" w:cs="Arial"/>
          <w:sz w:val="22"/>
          <w:szCs w:val="22"/>
        </w:rPr>
        <w:t xml:space="preserve">In this approach, each inline index is always paired with an associated Nextera index on the other end of the amplicon. For example, the F1 primer is paired with the first i7 index, and the R1 primer is paired with the first i5 index. We then combinatorially combine these fixed pairs (twelve F-i7 pairs and eight R-i5 pairs) to label up to 96 samples that can be run on the same lane of sequencing. From this approach, we can identify and remove any single-index swaps from primers not removed from the library (the dominant source of index hopping according to the Illumina whitepaper) as well as template swapping events, as these events would result in an unpairing of our fixed F-i7 (or R-i5) pairs of primers. </w:t>
      </w:r>
    </w:p>
    <w:p w:rsidR="00EA0121" w:rsidRDefault="00EA0121">
      <w:pPr>
        <w:rPr>
          <w:rFonts w:ascii="Arial" w:eastAsia="Arial" w:hAnsi="Arial" w:cs="Arial"/>
          <w:b/>
          <w:sz w:val="22"/>
          <w:szCs w:val="22"/>
        </w:rPr>
      </w:pPr>
    </w:p>
    <w:p w:rsidR="00EA0121" w:rsidRDefault="001D33C3">
      <w:pPr>
        <w:rPr>
          <w:rFonts w:ascii="Arial" w:eastAsia="Arial" w:hAnsi="Arial" w:cs="Arial"/>
          <w:b/>
          <w:sz w:val="22"/>
          <w:szCs w:val="22"/>
        </w:rPr>
      </w:pPr>
      <w:r>
        <w:rPr>
          <w:rFonts w:ascii="Arial" w:eastAsia="Arial" w:hAnsi="Arial" w:cs="Arial"/>
          <w:sz w:val="22"/>
          <w:szCs w:val="22"/>
        </w:rPr>
        <w:t>To reduce the effect of index hopping contamination on our results, we included only samples that were sequenced on non-patterned flow cell technology (HiSeq 2000 and 2500 for samples in batches 1-6, 10, NextSeq for samples in batch 9) or were sequenced on patterned flow cell technology (patterned flow cell HiSeq) with nested unique-dual indexing for samples in batches 7, 8, and 9.</w:t>
      </w:r>
    </w:p>
    <w:p w:rsidR="00EA0121" w:rsidRDefault="00EA0121">
      <w:pPr>
        <w:rPr>
          <w:rFonts w:ascii="Arial" w:eastAsia="Arial" w:hAnsi="Arial" w:cs="Arial"/>
          <w:b/>
          <w:sz w:val="22"/>
          <w:szCs w:val="22"/>
        </w:rPr>
      </w:pPr>
    </w:p>
    <w:p w:rsidR="00EA0121" w:rsidRDefault="001D33C3">
      <w:pPr>
        <w:rPr>
          <w:rFonts w:ascii="Arial" w:eastAsia="Arial" w:hAnsi="Arial" w:cs="Arial"/>
          <w:b/>
          <w:sz w:val="22"/>
          <w:szCs w:val="22"/>
        </w:rPr>
      </w:pPr>
      <w:r>
        <w:rPr>
          <w:rFonts w:ascii="Arial" w:eastAsia="Arial" w:hAnsi="Arial" w:cs="Arial"/>
          <w:b/>
          <w:sz w:val="22"/>
          <w:szCs w:val="22"/>
        </w:rPr>
        <w:t>Processing of Amplicon Sequencing Data</w:t>
      </w:r>
    </w:p>
    <w:p w:rsidR="00EA0121" w:rsidRDefault="00EA0121">
      <w:pPr>
        <w:rPr>
          <w:rFonts w:ascii="Arial" w:eastAsia="Arial" w:hAnsi="Arial" w:cs="Arial"/>
          <w:b/>
          <w:sz w:val="22"/>
          <w:szCs w:val="22"/>
        </w:rPr>
      </w:pPr>
    </w:p>
    <w:p w:rsidR="00EA0121" w:rsidRDefault="001D33C3">
      <w:pPr>
        <w:rPr>
          <w:rFonts w:ascii="Arial" w:eastAsia="Arial" w:hAnsi="Arial" w:cs="Arial"/>
          <w:sz w:val="22"/>
          <w:szCs w:val="22"/>
        </w:rPr>
      </w:pPr>
      <w:r>
        <w:rPr>
          <w:rFonts w:ascii="Arial" w:eastAsia="Arial" w:hAnsi="Arial" w:cs="Arial"/>
          <w:sz w:val="22"/>
          <w:szCs w:val="22"/>
        </w:rPr>
        <w:t>We initially processed the amplicon sequencing data by de-multiplexing the data by identifying indices to match reads to their samples, mapping reads to a known list of barcodes generated by Venkataram et al, removing PCR duplicates using the UMIs from the first-step primers, and counting the number of reads for each barcode in each sample. The source code for this step can be found at []. We processed all raw data for this study using the same pipeline, including re-processing the raw sequencing files for data from previous studies (Li et al., 2018; Venkataram et al., 2016).</w:t>
      </w:r>
    </w:p>
    <w:p w:rsidR="00EA0121" w:rsidRDefault="00EA0121">
      <w:pPr>
        <w:rPr>
          <w:rFonts w:ascii="Arial" w:eastAsia="Arial" w:hAnsi="Arial" w:cs="Arial"/>
          <w:sz w:val="22"/>
          <w:szCs w:val="22"/>
        </w:rPr>
      </w:pPr>
    </w:p>
    <w:p w:rsidR="00EA0121" w:rsidRDefault="001D33C3">
      <w:pPr>
        <w:rPr>
          <w:rFonts w:ascii="Arial" w:eastAsia="Arial" w:hAnsi="Arial" w:cs="Arial"/>
          <w:sz w:val="22"/>
          <w:szCs w:val="22"/>
        </w:rPr>
      </w:pPr>
      <w:r>
        <w:rPr>
          <w:rFonts w:ascii="Arial" w:eastAsia="Arial" w:hAnsi="Arial" w:cs="Arial"/>
          <w:sz w:val="22"/>
          <w:szCs w:val="22"/>
        </w:rPr>
        <w:t xml:space="preserve">Briefly, we </w:t>
      </w:r>
    </w:p>
    <w:p w:rsidR="00EA0121" w:rsidRDefault="001D33C3">
      <w:pPr>
        <w:widowControl w:val="0"/>
        <w:spacing w:before="240" w:after="240" w:line="276" w:lineRule="auto"/>
        <w:rPr>
          <w:rFonts w:ascii="Arial" w:eastAsia="Arial" w:hAnsi="Arial" w:cs="Arial"/>
          <w:b/>
          <w:sz w:val="22"/>
          <w:szCs w:val="22"/>
        </w:rPr>
      </w:pPr>
      <w:r>
        <w:rPr>
          <w:rFonts w:ascii="Arial" w:eastAsia="Arial" w:hAnsi="Arial" w:cs="Arial"/>
          <w:b/>
          <w:sz w:val="22"/>
          <w:szCs w:val="22"/>
        </w:rPr>
        <w:t>QUANTIFICATION AND STATISTICAL ANALYSIS</w:t>
      </w:r>
    </w:p>
    <w:p w:rsidR="00EA0121" w:rsidRDefault="001D33C3">
      <w:pPr>
        <w:rPr>
          <w:rFonts w:ascii="Arial" w:eastAsia="Arial" w:hAnsi="Arial" w:cs="Arial"/>
          <w:b/>
          <w:sz w:val="22"/>
          <w:szCs w:val="22"/>
        </w:rPr>
      </w:pPr>
      <w:r>
        <w:rPr>
          <w:rFonts w:ascii="Arial" w:eastAsia="Arial" w:hAnsi="Arial" w:cs="Arial"/>
          <w:b/>
          <w:sz w:val="22"/>
          <w:szCs w:val="22"/>
        </w:rPr>
        <w:lastRenderedPageBreak/>
        <w:t>Fitness Estimate Inference</w:t>
      </w:r>
    </w:p>
    <w:p w:rsidR="000A4663" w:rsidRDefault="000A4663">
      <w:pPr>
        <w:rPr>
          <w:rFonts w:ascii="Arial" w:eastAsia="Arial" w:hAnsi="Arial" w:cs="Arial"/>
          <w:b/>
          <w:sz w:val="22"/>
          <w:szCs w:val="22"/>
        </w:rPr>
      </w:pPr>
    </w:p>
    <w:p w:rsidR="000A4663" w:rsidRPr="000A4663" w:rsidRDefault="000A4663">
      <w:pPr>
        <w:rPr>
          <w:rFonts w:ascii="Arial" w:eastAsia="Arial" w:hAnsi="Arial" w:cs="Arial"/>
          <w:bCs/>
          <w:i/>
          <w:sz w:val="22"/>
          <w:szCs w:val="22"/>
        </w:rPr>
      </w:pPr>
      <w:r>
        <w:rPr>
          <w:rFonts w:ascii="Arial" w:eastAsia="Arial" w:hAnsi="Arial" w:cs="Arial"/>
          <w:bCs/>
          <w:sz w:val="22"/>
          <w:szCs w:val="22"/>
        </w:rPr>
        <w:t>[see venkataram et al]</w:t>
      </w:r>
    </w:p>
    <w:p w:rsidR="00EA0121" w:rsidRDefault="00EA0121">
      <w:pPr>
        <w:rPr>
          <w:rFonts w:ascii="Arial" w:eastAsia="Arial" w:hAnsi="Arial" w:cs="Arial"/>
          <w:i/>
          <w:sz w:val="22"/>
          <w:szCs w:val="22"/>
        </w:rPr>
      </w:pPr>
    </w:p>
    <w:p w:rsidR="00EA0121" w:rsidRDefault="001D33C3">
      <w:pPr>
        <w:rPr>
          <w:rFonts w:ascii="Arial" w:eastAsia="Arial" w:hAnsi="Arial" w:cs="Arial"/>
          <w:i/>
          <w:sz w:val="22"/>
          <w:szCs w:val="22"/>
        </w:rPr>
      </w:pPr>
      <w:r>
        <w:rPr>
          <w:rFonts w:ascii="Arial" w:eastAsia="Arial" w:hAnsi="Arial" w:cs="Arial"/>
          <w:i/>
          <w:sz w:val="22"/>
          <w:szCs w:val="22"/>
        </w:rPr>
        <w:t>Inference of selection coefficient from barcode frequencies.</w:t>
      </w:r>
    </w:p>
    <w:p w:rsidR="000A4663" w:rsidRDefault="000A4663">
      <w:pPr>
        <w:rPr>
          <w:rFonts w:ascii="Arial" w:eastAsia="Arial" w:hAnsi="Arial" w:cs="Arial"/>
          <w:i/>
          <w:sz w:val="22"/>
          <w:szCs w:val="22"/>
        </w:rPr>
      </w:pPr>
    </w:p>
    <w:p w:rsidR="000A4663" w:rsidRPr="000A4663" w:rsidRDefault="000A4663">
      <w:pPr>
        <w:rPr>
          <w:rFonts w:ascii="Arial" w:eastAsia="Arial" w:hAnsi="Arial" w:cs="Arial"/>
          <w:iCs/>
          <w:sz w:val="22"/>
          <w:szCs w:val="22"/>
        </w:rPr>
      </w:pPr>
      <w:r>
        <w:rPr>
          <w:rFonts w:ascii="Arial" w:eastAsia="Arial" w:hAnsi="Arial" w:cs="Arial"/>
          <w:iCs/>
          <w:sz w:val="22"/>
          <w:szCs w:val="22"/>
        </w:rPr>
        <w:t>[see venkataram et al]</w:t>
      </w:r>
    </w:p>
    <w:p w:rsidR="00EA0121" w:rsidRDefault="00EA0121">
      <w:pPr>
        <w:rPr>
          <w:rFonts w:ascii="Arial" w:eastAsia="Arial" w:hAnsi="Arial" w:cs="Arial"/>
          <w:i/>
          <w:sz w:val="22"/>
          <w:szCs w:val="22"/>
        </w:rPr>
      </w:pPr>
    </w:p>
    <w:p w:rsidR="00EA0121" w:rsidRDefault="001D33C3">
      <w:pPr>
        <w:rPr>
          <w:rFonts w:ascii="Arial" w:eastAsia="Arial" w:hAnsi="Arial" w:cs="Arial"/>
          <w:b/>
          <w:sz w:val="22"/>
          <w:szCs w:val="22"/>
        </w:rPr>
      </w:pPr>
      <w:r>
        <w:rPr>
          <w:rFonts w:ascii="Arial" w:eastAsia="Arial" w:hAnsi="Arial" w:cs="Arial"/>
          <w:b/>
          <w:sz w:val="22"/>
          <w:szCs w:val="22"/>
        </w:rPr>
        <w:t>Noise model</w:t>
      </w:r>
    </w:p>
    <w:p w:rsidR="000A4663" w:rsidRDefault="000A4663">
      <w:pPr>
        <w:rPr>
          <w:rFonts w:ascii="Arial" w:eastAsia="Arial" w:hAnsi="Arial" w:cs="Arial"/>
          <w:b/>
          <w:sz w:val="22"/>
          <w:szCs w:val="22"/>
        </w:rPr>
      </w:pPr>
    </w:p>
    <w:p w:rsidR="000A4663" w:rsidRPr="000A4663" w:rsidRDefault="000A4663">
      <w:pPr>
        <w:rPr>
          <w:rFonts w:ascii="Arial" w:eastAsia="Arial" w:hAnsi="Arial" w:cs="Arial"/>
          <w:bCs/>
          <w:sz w:val="22"/>
          <w:szCs w:val="22"/>
        </w:rPr>
      </w:pPr>
      <w:r>
        <w:rPr>
          <w:rFonts w:ascii="Arial" w:eastAsia="Arial" w:hAnsi="Arial" w:cs="Arial"/>
          <w:bCs/>
          <w:sz w:val="22"/>
          <w:szCs w:val="22"/>
        </w:rPr>
        <w:t>[essentially same as Venkataram et al, additional check with spike-ins]</w:t>
      </w:r>
    </w:p>
    <w:p w:rsidR="00EA0121" w:rsidRDefault="00EA0121">
      <w:pPr>
        <w:rPr>
          <w:rFonts w:ascii="Arial" w:eastAsia="Arial" w:hAnsi="Arial" w:cs="Arial"/>
          <w:b/>
          <w:sz w:val="22"/>
          <w:szCs w:val="22"/>
        </w:rPr>
      </w:pPr>
    </w:p>
    <w:p w:rsidR="00EA0121" w:rsidRDefault="001D33C3">
      <w:pPr>
        <w:rPr>
          <w:rFonts w:ascii="Arial" w:eastAsia="Arial" w:hAnsi="Arial" w:cs="Arial"/>
          <w:b/>
          <w:sz w:val="22"/>
          <w:szCs w:val="22"/>
        </w:rPr>
      </w:pPr>
      <w:r>
        <w:rPr>
          <w:rFonts w:ascii="Arial" w:eastAsia="Arial" w:hAnsi="Arial" w:cs="Arial"/>
          <w:b/>
          <w:sz w:val="22"/>
          <w:szCs w:val="22"/>
        </w:rPr>
        <w:t>Classifying mutants by mutation type</w:t>
      </w:r>
    </w:p>
    <w:p w:rsidR="00EA0121" w:rsidRDefault="001D33C3">
      <w:pPr>
        <w:rPr>
          <w:rFonts w:ascii="Arial" w:eastAsia="Arial" w:hAnsi="Arial" w:cs="Arial"/>
          <w:b/>
          <w:sz w:val="22"/>
          <w:szCs w:val="22"/>
        </w:rPr>
      </w:pPr>
      <w:r>
        <w:rPr>
          <w:rFonts w:ascii="Arial" w:eastAsia="Arial" w:hAnsi="Arial" w:cs="Arial"/>
          <w:sz w:val="22"/>
          <w:szCs w:val="22"/>
        </w:rPr>
        <w:t>Mutants were classified into various mutation types based on previous whole genome sequencing [cite venkataram]. Most mutants were classified based on the gene of the putative causal mutation (i.e. mutation in a recurrently-hit gene and/or gene in either the RAS/PKA or TOR/SCH9 pathways). Because there are clear differences in fitness between missense and nonsense/frameshift/indel mutations in IRA1, these mutant were divided into a “missense” and “nonsense” classes, where mutants with frameshift and indel mutations were classified as “nonsense”. Additionally, diploid mutants were divided into two groups based on their average fitness effect across the 9 batches of the evolution condition - those with average fitness greater than 2 standard deviations above the average of the diploids were classified as “high-fitness diploids”.</w:t>
      </w:r>
    </w:p>
    <w:p w:rsidR="00EA0121" w:rsidRDefault="00EA0121">
      <w:pPr>
        <w:rPr>
          <w:rFonts w:ascii="Arial" w:eastAsia="Arial" w:hAnsi="Arial" w:cs="Arial"/>
          <w:b/>
          <w:sz w:val="22"/>
          <w:szCs w:val="22"/>
        </w:rPr>
      </w:pPr>
    </w:p>
    <w:p w:rsidR="00EA0121" w:rsidRDefault="001D33C3">
      <w:pPr>
        <w:rPr>
          <w:rFonts w:ascii="Arial" w:eastAsia="Arial" w:hAnsi="Arial" w:cs="Arial"/>
          <w:b/>
          <w:sz w:val="22"/>
          <w:szCs w:val="22"/>
        </w:rPr>
      </w:pPr>
      <w:r>
        <w:rPr>
          <w:rFonts w:ascii="Arial" w:eastAsia="Arial" w:hAnsi="Arial" w:cs="Arial"/>
          <w:b/>
          <w:sz w:val="22"/>
          <w:szCs w:val="22"/>
        </w:rPr>
        <w:t>Calculation of Weighted Average Z Score</w:t>
      </w:r>
    </w:p>
    <w:p w:rsidR="00EA0121" w:rsidRDefault="001D33C3">
      <w:pPr>
        <w:rPr>
          <w:rFonts w:ascii="Arial" w:eastAsia="Arial" w:hAnsi="Arial" w:cs="Arial"/>
          <w:sz w:val="22"/>
          <w:szCs w:val="22"/>
        </w:rPr>
      </w:pPr>
      <w:r>
        <w:rPr>
          <w:rFonts w:ascii="Arial" w:eastAsia="Arial" w:hAnsi="Arial" w:cs="Arial"/>
          <w:sz w:val="22"/>
          <w:szCs w:val="22"/>
        </w:rPr>
        <w:t>To classify conditions as subtle or not-subtle perturbations from the evolution condition, we empirically quantify the typical difference in fitness for each condition from the average across the 9 batches of the evolution condition. We first quantify the typical difference in fitness for each batch condition for each mutant:</w:t>
      </w:r>
    </w:p>
    <w:p w:rsidR="000A4663" w:rsidRPr="00F603F6" w:rsidRDefault="00642D47" w:rsidP="000A4663">
      <w:pPr>
        <w:rPr>
          <w:rFonts w:eastAsiaTheme="minorEastAsia"/>
        </w:rPr>
      </w:pPr>
      <m:oMathPara>
        <m:oMath>
          <m:sSub>
            <m:sSubPr>
              <m:ctrlPr>
                <w:rPr>
                  <w:rFonts w:ascii="Cambria Math" w:hAnsi="Cambria Math"/>
                  <w:i/>
                </w:rPr>
              </m:ctrlPr>
            </m:sSubPr>
            <m:e>
              <m:r>
                <w:rPr>
                  <w:rFonts w:ascii="Cambria Math" w:hAnsi="Cambria Math"/>
                </w:rPr>
                <m:t>σ</m:t>
              </m:r>
            </m:e>
            <m:sub>
              <m:r>
                <w:rPr>
                  <w:rFonts w:ascii="Cambria Math" w:hAnsi="Cambria Math"/>
                </w:rPr>
                <m:t>i</m:t>
              </m:r>
            </m:sub>
          </m:sSub>
          <m:r>
            <w:rPr>
              <w:rFonts w:ascii="Cambria Math" w:hAnsi="Cambria Math"/>
            </w:rPr>
            <m:t>=</m:t>
          </m:r>
          <m:nary>
            <m:naryPr>
              <m:chr m:val="∑"/>
              <m:limLoc m:val="undOvr"/>
              <m:ctrlPr>
                <w:rPr>
                  <w:rFonts w:ascii="Cambria Math" w:eastAsiaTheme="minorHAnsi" w:hAnsi="Cambria Math" w:cstheme="minorBidi"/>
                  <w:i/>
                </w:rPr>
              </m:ctrlPr>
            </m:naryPr>
            <m:sub>
              <m:r>
                <w:rPr>
                  <w:rFonts w:ascii="Cambria Math" w:hAnsi="Cambria Math"/>
                </w:rPr>
                <m:t>j</m:t>
              </m:r>
            </m:sub>
            <m:sup>
              <m:r>
                <w:rPr>
                  <w:rFonts w:ascii="Cambria Math" w:hAnsi="Cambria Math"/>
                </w:rPr>
                <m:t>batches</m:t>
              </m:r>
            </m:sup>
            <m:e>
              <m:d>
                <m:dPr>
                  <m:begChr m:val="|"/>
                  <m:endChr m:val="|"/>
                  <m:ctrlPr>
                    <w:rPr>
                      <w:rFonts w:ascii="Cambria Math" w:eastAsiaTheme="minorHAnsi" w:hAnsi="Cambria Math" w:cstheme="minorBidi"/>
                      <w:i/>
                    </w:rPr>
                  </m:ctrlPr>
                </m:dPr>
                <m:e>
                  <m:sSub>
                    <m:sSubPr>
                      <m:ctrlPr>
                        <w:rPr>
                          <w:rFonts w:ascii="Cambria Math" w:hAnsi="Cambria Math"/>
                          <w:i/>
                        </w:rPr>
                      </m:ctrlPr>
                    </m:sSubPr>
                    <m:e>
                      <m:r>
                        <w:rPr>
                          <w:rFonts w:ascii="Cambria Math" w:hAnsi="Cambria Math"/>
                        </w:rPr>
                        <m:t>f</m:t>
                      </m:r>
                    </m:e>
                    <m:sub>
                      <m:r>
                        <w:rPr>
                          <w:rFonts w:ascii="Cambria Math" w:hAnsi="Cambria Math"/>
                        </w:rPr>
                        <m:t>ij</m:t>
                      </m:r>
                    </m:sub>
                  </m:sSub>
                  <m:r>
                    <w:rPr>
                      <w:rFonts w:ascii="Cambria Math" w:hAnsi="Cambria Math"/>
                    </w:rPr>
                    <m:t>- </m:t>
                  </m:r>
                  <m:acc>
                    <m:accPr>
                      <m:chr m:val="̅"/>
                      <m:ctrlPr>
                        <w:rPr>
                          <w:rFonts w:ascii="Cambria Math" w:eastAsiaTheme="minorHAnsi" w:hAnsi="Cambria Math" w:cstheme="minorBidi"/>
                          <w:i/>
                        </w:rPr>
                      </m:ctrlPr>
                    </m:accPr>
                    <m:e>
                      <m:sSub>
                        <m:sSubPr>
                          <m:ctrlPr>
                            <w:rPr>
                              <w:rFonts w:ascii="Cambria Math" w:hAnsi="Cambria Math"/>
                              <w:i/>
                            </w:rPr>
                          </m:ctrlPr>
                        </m:sSubPr>
                        <m:e>
                          <m:r>
                            <w:rPr>
                              <w:rFonts w:ascii="Cambria Math" w:hAnsi="Cambria Math"/>
                            </w:rPr>
                            <m:t>f</m:t>
                          </m:r>
                        </m:e>
                        <m:sub>
                          <m:r>
                            <w:rPr>
                              <w:rFonts w:ascii="Cambria Math" w:hAnsi="Cambria Math"/>
                            </w:rPr>
                            <m:t>i</m:t>
                          </m:r>
                        </m:sub>
                      </m:sSub>
                    </m:e>
                  </m:acc>
                </m:e>
              </m:d>
            </m:e>
          </m:nary>
        </m:oMath>
      </m:oMathPara>
    </w:p>
    <w:p w:rsidR="00EA0121" w:rsidRDefault="001D33C3">
      <w:pPr>
        <w:rPr>
          <w:rFonts w:ascii="Arial" w:eastAsia="Arial" w:hAnsi="Arial" w:cs="Arial"/>
          <w:sz w:val="22"/>
          <w:szCs w:val="22"/>
        </w:rPr>
      </w:pPr>
      <w:r>
        <w:rPr>
          <w:rFonts w:ascii="Arial" w:eastAsia="Arial" w:hAnsi="Arial" w:cs="Arial"/>
          <w:sz w:val="22"/>
          <w:szCs w:val="22"/>
        </w:rPr>
        <w:t xml:space="preserve">where </w:t>
      </w:r>
      <m:oMath>
        <m:sSubSup>
          <m:sSubSupPr>
            <m:ctrlPr>
              <w:rPr>
                <w:rFonts w:ascii="Cambria Math" w:hAnsi="Cambria Math"/>
                <w:i/>
              </w:rPr>
            </m:ctrlPr>
          </m:sSubSupPr>
          <m:e>
            <m:r>
              <w:rPr>
                <w:rFonts w:ascii="Cambria Math" w:hAnsi="Cambria Math"/>
              </w:rPr>
              <m:t>σ</m:t>
            </m:r>
          </m:e>
          <m:sub>
            <m:r>
              <w:rPr>
                <w:rFonts w:ascii="Cambria Math" w:hAnsi="Cambria Math"/>
              </w:rPr>
              <m:t>i</m:t>
            </m:r>
          </m:sub>
          <m:sup>
            <m:r>
              <w:rPr>
                <w:rFonts w:ascii="Cambria Math" w:hAnsi="Cambria Math"/>
              </w:rPr>
              <m:t>2</m:t>
            </m:r>
          </m:sup>
        </m:sSubSup>
        <m:r>
          <w:rPr>
            <w:rFonts w:ascii="Cambria Math" w:hAnsi="Cambria Math"/>
          </w:rPr>
          <m:t xml:space="preserve"> </m:t>
        </m:r>
      </m:oMath>
      <w:r>
        <w:rPr>
          <w:rFonts w:ascii="Arial" w:eastAsia="Arial" w:hAnsi="Arial" w:cs="Arial"/>
          <w:sz w:val="22"/>
          <w:szCs w:val="22"/>
        </w:rPr>
        <w:t xml:space="preserve">represents the variance in fitness across the batches for mutant </w:t>
      </w:r>
      <w:r>
        <w:rPr>
          <w:rFonts w:ascii="Arial" w:eastAsia="Arial" w:hAnsi="Arial" w:cs="Arial"/>
          <w:i/>
          <w:sz w:val="22"/>
          <w:szCs w:val="22"/>
        </w:rPr>
        <w:t>i</w:t>
      </w:r>
      <w:r>
        <w:rPr>
          <w:rFonts w:ascii="Arial" w:eastAsia="Arial" w:hAnsi="Arial" w:cs="Arial"/>
          <w:sz w:val="22"/>
          <w:szCs w:val="22"/>
        </w:rPr>
        <w:t xml:space="preserve">, and </w:t>
      </w:r>
      <m:oMath>
        <m:acc>
          <m:accPr>
            <m:chr m:val="̅"/>
            <m:ctrlPr>
              <w:rPr>
                <w:rFonts w:ascii="Cambria Math" w:eastAsiaTheme="minorHAnsi" w:hAnsi="Cambria Math" w:cstheme="minorBidi"/>
                <w:i/>
              </w:rPr>
            </m:ctrlPr>
          </m:accPr>
          <m:e>
            <m:sSub>
              <m:sSubPr>
                <m:ctrlPr>
                  <w:rPr>
                    <w:rFonts w:ascii="Cambria Math" w:hAnsi="Cambria Math"/>
                    <w:i/>
                  </w:rPr>
                </m:ctrlPr>
              </m:sSubPr>
              <m:e>
                <m:r>
                  <w:rPr>
                    <w:rFonts w:ascii="Cambria Math" w:hAnsi="Cambria Math"/>
                  </w:rPr>
                  <m:t>f</m:t>
                </m:r>
              </m:e>
              <m:sub>
                <m:r>
                  <w:rPr>
                    <w:rFonts w:ascii="Cambria Math" w:hAnsi="Cambria Math"/>
                  </w:rPr>
                  <m:t>i</m:t>
                </m:r>
              </m:sub>
            </m:sSub>
          </m:e>
        </m:acc>
      </m:oMath>
      <w:r w:rsidR="000A4663">
        <w:rPr>
          <w:rFonts w:ascii="Arial" w:eastAsia="Arial" w:hAnsi="Arial" w:cs="Arial"/>
        </w:rPr>
        <w:t xml:space="preserve"> </w:t>
      </w:r>
      <w:r>
        <w:rPr>
          <w:rFonts w:ascii="Arial" w:eastAsia="Arial" w:hAnsi="Arial" w:cs="Arial"/>
          <w:sz w:val="22"/>
          <w:szCs w:val="22"/>
        </w:rPr>
        <w:t xml:space="preserve">represents the average fitness of mutant </w:t>
      </w:r>
      <w:r>
        <w:rPr>
          <w:rFonts w:ascii="Arial" w:eastAsia="Arial" w:hAnsi="Arial" w:cs="Arial"/>
          <w:i/>
          <w:sz w:val="22"/>
          <w:szCs w:val="22"/>
        </w:rPr>
        <w:t>i</w:t>
      </w:r>
      <w:r>
        <w:rPr>
          <w:rFonts w:ascii="Arial" w:eastAsia="Arial" w:hAnsi="Arial" w:cs="Arial"/>
          <w:sz w:val="22"/>
          <w:szCs w:val="22"/>
        </w:rPr>
        <w:t xml:space="preserve"> across the batch conditions. To ensure that each mutation type contributes equally to our classification of how different each condition is from the evolution condition, we weight each mutant’s contribution to the overall condition difference based on the number of mutants with the same mutation type, such that the mutation-type-weighted average Z score for a given condition </w:t>
      </w:r>
      <w:r>
        <w:rPr>
          <w:rFonts w:ascii="Arial" w:eastAsia="Arial" w:hAnsi="Arial" w:cs="Arial"/>
          <w:i/>
          <w:sz w:val="22"/>
          <w:szCs w:val="22"/>
        </w:rPr>
        <w:t>j</w:t>
      </w:r>
      <w:r>
        <w:rPr>
          <w:rFonts w:ascii="Arial" w:eastAsia="Arial" w:hAnsi="Arial" w:cs="Arial"/>
          <w:sz w:val="22"/>
          <w:szCs w:val="22"/>
        </w:rPr>
        <w:t xml:space="preserve"> is given by:</w:t>
      </w:r>
    </w:p>
    <w:p w:rsidR="000A4663" w:rsidRPr="000953C8" w:rsidRDefault="00642D47" w:rsidP="000A4663">
      <w:pPr>
        <w:rPr>
          <w:rFonts w:eastAsiaTheme="minorEastAsia"/>
        </w:rPr>
      </w:pPr>
      <m:oMathPara>
        <m:oMath>
          <m:sSub>
            <m:sSubPr>
              <m:ctrlPr>
                <w:rPr>
                  <w:rFonts w:ascii="Cambria Math" w:hAnsi="Cambria Math"/>
                  <w:i/>
                </w:rPr>
              </m:ctrlPr>
            </m:sSubPr>
            <m:e>
              <m:r>
                <w:rPr>
                  <w:rFonts w:ascii="Cambria Math" w:hAnsi="Cambria Math"/>
                </w:rPr>
                <m:t>z</m:t>
              </m:r>
            </m:e>
            <m:sub>
              <m:r>
                <w:rPr>
                  <w:rFonts w:ascii="Cambria Math" w:hAnsi="Cambria Math"/>
                </w:rPr>
                <m:t>j</m:t>
              </m:r>
            </m:sub>
          </m:sSub>
          <m:r>
            <w:rPr>
              <w:rFonts w:ascii="Cambria Math" w:hAnsi="Cambria Math"/>
            </w:rPr>
            <m:t>=</m:t>
          </m:r>
          <m:nary>
            <m:naryPr>
              <m:chr m:val="∑"/>
              <m:limLoc m:val="undOvr"/>
              <m:ctrlPr>
                <w:rPr>
                  <w:rFonts w:ascii="Cambria Math" w:eastAsiaTheme="minorHAnsi" w:hAnsi="Cambria Math" w:cstheme="minorBidi"/>
                  <w:i/>
                </w:rPr>
              </m:ctrlPr>
            </m:naryPr>
            <m:sub>
              <m:r>
                <w:rPr>
                  <w:rFonts w:ascii="Cambria Math" w:hAnsi="Cambria Math"/>
                </w:rPr>
                <m:t>i</m:t>
              </m:r>
            </m:sub>
            <m:sup>
              <m:r>
                <w:rPr>
                  <w:rFonts w:ascii="Cambria Math" w:hAnsi="Cambria Math"/>
                </w:rPr>
                <m:t>mutants</m:t>
              </m:r>
            </m:sup>
            <m:e>
              <m:f>
                <m:fPr>
                  <m:ctrlPr>
                    <w:rPr>
                      <w:rFonts w:ascii="Cambria Math" w:eastAsiaTheme="minorHAnsi" w:hAnsi="Cambria Math" w:cstheme="minorBidi"/>
                      <w:i/>
                    </w:rPr>
                  </m:ctrlPr>
                </m:fPr>
                <m:num>
                  <m:d>
                    <m:dPr>
                      <m:begChr m:val="|"/>
                      <m:endChr m:val="|"/>
                      <m:ctrlPr>
                        <w:rPr>
                          <w:rFonts w:ascii="Cambria Math" w:eastAsiaTheme="minorHAnsi" w:hAnsi="Cambria Math" w:cstheme="minorBidi"/>
                          <w:i/>
                        </w:rPr>
                      </m:ctrlPr>
                    </m:dPr>
                    <m:e>
                      <m:sSub>
                        <m:sSubPr>
                          <m:ctrlPr>
                            <w:rPr>
                              <w:rFonts w:ascii="Cambria Math" w:hAnsi="Cambria Math"/>
                              <w:i/>
                            </w:rPr>
                          </m:ctrlPr>
                        </m:sSubPr>
                        <m:e>
                          <m:r>
                            <w:rPr>
                              <w:rFonts w:ascii="Cambria Math" w:hAnsi="Cambria Math"/>
                            </w:rPr>
                            <m:t>f</m:t>
                          </m:r>
                        </m:e>
                        <m:sub>
                          <m:r>
                            <w:rPr>
                              <w:rFonts w:ascii="Cambria Math" w:hAnsi="Cambria Math"/>
                            </w:rPr>
                            <m:t>ij</m:t>
                          </m:r>
                        </m:sub>
                      </m:sSub>
                      <m:r>
                        <w:rPr>
                          <w:rFonts w:ascii="Cambria Math" w:hAnsi="Cambria Math"/>
                        </w:rPr>
                        <m:t>- </m:t>
                      </m:r>
                      <m:acc>
                        <m:accPr>
                          <m:chr m:val="̅"/>
                          <m:ctrlPr>
                            <w:rPr>
                              <w:rFonts w:ascii="Cambria Math" w:eastAsiaTheme="minorHAnsi" w:hAnsi="Cambria Math" w:cstheme="minorBidi"/>
                              <w:i/>
                            </w:rPr>
                          </m:ctrlPr>
                        </m:accPr>
                        <m:e>
                          <m:sSub>
                            <m:sSubPr>
                              <m:ctrlPr>
                                <w:rPr>
                                  <w:rFonts w:ascii="Cambria Math" w:hAnsi="Cambria Math"/>
                                  <w:i/>
                                </w:rPr>
                              </m:ctrlPr>
                            </m:sSubPr>
                            <m:e>
                              <m:r>
                                <w:rPr>
                                  <w:rFonts w:ascii="Cambria Math" w:hAnsi="Cambria Math"/>
                                </w:rPr>
                                <m:t>f</m:t>
                              </m:r>
                            </m:e>
                            <m:sub>
                              <m:r>
                                <w:rPr>
                                  <w:rFonts w:ascii="Cambria Math" w:hAnsi="Cambria Math"/>
                                </w:rPr>
                                <m:t>i</m:t>
                              </m:r>
                            </m:sub>
                          </m:sSub>
                        </m:e>
                      </m:acc>
                    </m:e>
                  </m:d>
                </m:num>
                <m:den>
                  <m:sSub>
                    <m:sSubPr>
                      <m:ctrlPr>
                        <w:rPr>
                          <w:rFonts w:ascii="Cambria Math" w:hAnsi="Cambria Math"/>
                          <w:i/>
                        </w:rPr>
                      </m:ctrlPr>
                    </m:sSubPr>
                    <m:e>
                      <m:r>
                        <w:rPr>
                          <w:rFonts w:ascii="Cambria Math" w:hAnsi="Cambria Math"/>
                        </w:rPr>
                        <m:t>n</m:t>
                      </m:r>
                    </m:e>
                    <m:sub>
                      <m:r>
                        <w:rPr>
                          <w:rFonts w:ascii="Cambria Math" w:hAnsi="Cambria Math"/>
                        </w:rPr>
                        <m:t>type</m:t>
                      </m:r>
                      <m:d>
                        <m:dPr>
                          <m:ctrlPr>
                            <w:rPr>
                              <w:rFonts w:ascii="Cambria Math" w:hAnsi="Cambria Math"/>
                              <w:i/>
                            </w:rPr>
                          </m:ctrlPr>
                        </m:dPr>
                        <m:e>
                          <m:r>
                            <w:rPr>
                              <w:rFonts w:ascii="Cambria Math" w:hAnsi="Cambria Math"/>
                            </w:rPr>
                            <m:t>i</m:t>
                          </m:r>
                        </m:e>
                      </m:d>
                    </m:sub>
                  </m:sSub>
                  <m:sSub>
                    <m:sSubPr>
                      <m:ctrlPr>
                        <w:rPr>
                          <w:rFonts w:ascii="Cambria Math" w:hAnsi="Cambria Math"/>
                          <w:i/>
                        </w:rPr>
                      </m:ctrlPr>
                    </m:sSubPr>
                    <m:e>
                      <m:r>
                        <w:rPr>
                          <w:rFonts w:ascii="Cambria Math" w:hAnsi="Cambria Math"/>
                        </w:rPr>
                        <m:t>σ</m:t>
                      </m:r>
                    </m:e>
                    <m:sub>
                      <m:r>
                        <w:rPr>
                          <w:rFonts w:ascii="Cambria Math" w:hAnsi="Cambria Math"/>
                        </w:rPr>
                        <m:t>i</m:t>
                      </m:r>
                    </m:sub>
                  </m:sSub>
                </m:den>
              </m:f>
            </m:e>
          </m:nary>
        </m:oMath>
      </m:oMathPara>
    </w:p>
    <w:p w:rsidR="00EA0121" w:rsidRDefault="001D33C3">
      <w:pPr>
        <w:rPr>
          <w:rFonts w:ascii="Arial" w:eastAsia="Arial" w:hAnsi="Arial" w:cs="Arial"/>
          <w:sz w:val="22"/>
          <w:szCs w:val="22"/>
        </w:rPr>
      </w:pPr>
      <w:r>
        <w:rPr>
          <w:rFonts w:ascii="Arial" w:eastAsia="Arial" w:hAnsi="Arial" w:cs="Arial"/>
          <w:sz w:val="22"/>
          <w:szCs w:val="22"/>
        </w:rPr>
        <w:t xml:space="preserve">where </w:t>
      </w:r>
      <m:oMath>
        <m:sSub>
          <m:sSubPr>
            <m:ctrlPr>
              <w:rPr>
                <w:rFonts w:ascii="Arial" w:eastAsia="Arial" w:hAnsi="Arial" w:cs="Arial"/>
                <w:sz w:val="22"/>
                <w:szCs w:val="22"/>
              </w:rPr>
            </m:ctrlPr>
          </m:sSubPr>
          <m:e>
            <m:r>
              <w:rPr>
                <w:rFonts w:ascii="Arial" w:eastAsia="Arial" w:hAnsi="Arial" w:cs="Arial"/>
                <w:sz w:val="22"/>
                <w:szCs w:val="22"/>
              </w:rPr>
              <m:t>n</m:t>
            </m:r>
          </m:e>
          <m:sub>
            <m:r>
              <w:rPr>
                <w:rFonts w:ascii="Arial" w:eastAsia="Arial" w:hAnsi="Arial" w:cs="Arial"/>
                <w:sz w:val="22"/>
                <w:szCs w:val="22"/>
              </w:rPr>
              <m:t>type(i)</m:t>
            </m:r>
          </m:sub>
        </m:sSub>
        <m:r>
          <w:rPr>
            <w:rFonts w:ascii="Cambria Math" w:eastAsia="Arial" w:hAnsi="Arial" w:cs="Arial"/>
            <w:sz w:val="22"/>
            <w:szCs w:val="22"/>
          </w:rPr>
          <m:t xml:space="preserve"> </m:t>
        </m:r>
      </m:oMath>
      <w:r>
        <w:rPr>
          <w:rFonts w:ascii="Arial" w:eastAsia="Arial" w:hAnsi="Arial" w:cs="Arial"/>
          <w:sz w:val="22"/>
          <w:szCs w:val="22"/>
        </w:rPr>
        <w:t xml:space="preserve">represents the number of mutants that are the same mutation type as mutant </w:t>
      </w:r>
      <w:r>
        <w:rPr>
          <w:rFonts w:ascii="Arial" w:eastAsia="Arial" w:hAnsi="Arial" w:cs="Arial"/>
          <w:i/>
          <w:sz w:val="22"/>
          <w:szCs w:val="22"/>
        </w:rPr>
        <w:t>i.</w:t>
      </w:r>
      <w:r>
        <w:rPr>
          <w:rFonts w:ascii="Arial" w:eastAsia="Arial" w:hAnsi="Arial" w:cs="Arial"/>
          <w:sz w:val="22"/>
          <w:szCs w:val="22"/>
        </w:rPr>
        <w:t xml:space="preserve"> </w:t>
      </w:r>
    </w:p>
    <w:p w:rsidR="00EA0121" w:rsidRDefault="00EA0121">
      <w:pPr>
        <w:rPr>
          <w:rFonts w:ascii="Arial" w:eastAsia="Arial" w:hAnsi="Arial" w:cs="Arial"/>
          <w:sz w:val="22"/>
          <w:szCs w:val="22"/>
        </w:rPr>
      </w:pPr>
    </w:p>
    <w:p w:rsidR="00EA0121" w:rsidRDefault="001D33C3">
      <w:pPr>
        <w:rPr>
          <w:rFonts w:ascii="Arial" w:eastAsia="Arial" w:hAnsi="Arial" w:cs="Arial"/>
          <w:b/>
          <w:sz w:val="22"/>
          <w:szCs w:val="22"/>
        </w:rPr>
      </w:pPr>
      <w:r>
        <w:rPr>
          <w:rFonts w:ascii="Arial" w:eastAsia="Arial" w:hAnsi="Arial" w:cs="Arial"/>
          <w:b/>
          <w:sz w:val="22"/>
          <w:szCs w:val="22"/>
        </w:rPr>
        <w:t>Model of Fitness-Relevant Phenotypes</w:t>
      </w:r>
    </w:p>
    <w:p w:rsidR="00EA0121" w:rsidRDefault="001D33C3">
      <w:pPr>
        <w:rPr>
          <w:rFonts w:ascii="Arial" w:eastAsia="Arial" w:hAnsi="Arial" w:cs="Arial"/>
          <w:sz w:val="22"/>
          <w:szCs w:val="22"/>
        </w:rPr>
      </w:pPr>
      <w:r>
        <w:rPr>
          <w:rFonts w:ascii="Arial" w:eastAsia="Arial" w:hAnsi="Arial" w:cs="Arial"/>
          <w:sz w:val="22"/>
          <w:szCs w:val="22"/>
        </w:rPr>
        <w:t xml:space="preserve">We explicitly model each mutant as having a fixed phenotypic effect, represented by a vector of </w:t>
      </w:r>
      <w:r>
        <w:rPr>
          <w:rFonts w:ascii="Arial" w:eastAsia="Arial" w:hAnsi="Arial" w:cs="Arial"/>
          <w:i/>
          <w:sz w:val="22"/>
          <w:szCs w:val="22"/>
        </w:rPr>
        <w:t xml:space="preserve">k </w:t>
      </w:r>
      <w:r>
        <w:rPr>
          <w:rFonts w:ascii="Arial" w:eastAsia="Arial" w:hAnsi="Arial" w:cs="Arial"/>
          <w:sz w:val="22"/>
          <w:szCs w:val="22"/>
        </w:rPr>
        <w:t xml:space="preserve">phenotypes. Each of the </w:t>
      </w:r>
      <w:r>
        <w:rPr>
          <w:rFonts w:ascii="Arial" w:eastAsia="Arial" w:hAnsi="Arial" w:cs="Arial"/>
          <w:i/>
          <w:sz w:val="22"/>
          <w:szCs w:val="22"/>
        </w:rPr>
        <w:t>k</w:t>
      </w:r>
      <w:r>
        <w:rPr>
          <w:rFonts w:ascii="Arial" w:eastAsia="Arial" w:hAnsi="Arial" w:cs="Arial"/>
          <w:sz w:val="22"/>
          <w:szCs w:val="22"/>
        </w:rPr>
        <w:t xml:space="preserve"> phenotypes has a fixed weight in each environment, such that the linear combination</w:t>
      </w:r>
    </w:p>
    <w:p w:rsidR="00EA0121" w:rsidRDefault="00642D47">
      <w:pPr>
        <w:jc w:val="center"/>
        <w:rPr>
          <w:rFonts w:ascii="Arial" w:eastAsia="Arial" w:hAnsi="Arial" w:cs="Arial"/>
          <w:sz w:val="22"/>
          <w:szCs w:val="22"/>
        </w:rPr>
      </w:pPr>
      <m:oMathPara>
        <m:oMath>
          <m:sSub>
            <m:sSubPr>
              <m:ctrlPr>
                <w:rPr>
                  <w:rFonts w:ascii="Arial" w:eastAsia="Arial" w:hAnsi="Arial" w:cs="Arial"/>
                  <w:sz w:val="22"/>
                  <w:szCs w:val="22"/>
                </w:rPr>
              </m:ctrlPr>
            </m:sSubPr>
            <m:e>
              <m:r>
                <w:rPr>
                  <w:rFonts w:ascii="Arial" w:eastAsia="Arial" w:hAnsi="Arial" w:cs="Arial"/>
                  <w:sz w:val="22"/>
                  <w:szCs w:val="22"/>
                </w:rPr>
                <m:t>m</m:t>
              </m:r>
            </m:e>
            <m:sub>
              <m:r>
                <w:rPr>
                  <w:rFonts w:ascii="Arial" w:eastAsia="Arial" w:hAnsi="Arial" w:cs="Arial"/>
                  <w:sz w:val="22"/>
                  <w:szCs w:val="22"/>
                </w:rPr>
                <m:t>i1</m:t>
              </m:r>
            </m:sub>
          </m:sSub>
          <m:sSub>
            <m:sSubPr>
              <m:ctrlPr>
                <w:rPr>
                  <w:rFonts w:ascii="Arial" w:eastAsia="Arial" w:hAnsi="Arial" w:cs="Arial"/>
                  <w:sz w:val="22"/>
                  <w:szCs w:val="22"/>
                </w:rPr>
              </m:ctrlPr>
            </m:sSubPr>
            <m:e>
              <m:r>
                <w:rPr>
                  <w:rFonts w:ascii="Arial" w:eastAsia="Arial" w:hAnsi="Arial" w:cs="Arial"/>
                  <w:sz w:val="22"/>
                  <w:szCs w:val="22"/>
                </w:rPr>
                <m:t>c</m:t>
              </m:r>
            </m:e>
            <m:sub>
              <m:r>
                <w:rPr>
                  <w:rFonts w:ascii="Arial" w:eastAsia="Arial" w:hAnsi="Arial" w:cs="Arial"/>
                  <w:sz w:val="22"/>
                  <w:szCs w:val="22"/>
                </w:rPr>
                <m:t>1j</m:t>
              </m:r>
            </m:sub>
          </m:sSub>
          <m:r>
            <w:rPr>
              <w:rFonts w:ascii="Arial" w:eastAsia="Arial" w:hAnsi="Arial" w:cs="Arial"/>
              <w:sz w:val="22"/>
              <w:szCs w:val="22"/>
            </w:rPr>
            <m:t>+</m:t>
          </m:r>
          <m:sSub>
            <m:sSubPr>
              <m:ctrlPr>
                <w:rPr>
                  <w:rFonts w:ascii="Arial" w:eastAsia="Arial" w:hAnsi="Arial" w:cs="Arial"/>
                  <w:sz w:val="22"/>
                  <w:szCs w:val="22"/>
                </w:rPr>
              </m:ctrlPr>
            </m:sSubPr>
            <m:e>
              <m:r>
                <w:rPr>
                  <w:rFonts w:ascii="Arial" w:eastAsia="Arial" w:hAnsi="Arial" w:cs="Arial"/>
                  <w:sz w:val="22"/>
                  <w:szCs w:val="22"/>
                </w:rPr>
                <m:t>m</m:t>
              </m:r>
            </m:e>
            <m:sub>
              <m:r>
                <w:rPr>
                  <w:rFonts w:ascii="Arial" w:eastAsia="Arial" w:hAnsi="Arial" w:cs="Arial"/>
                  <w:sz w:val="22"/>
                  <w:szCs w:val="22"/>
                </w:rPr>
                <m:t>i2</m:t>
              </m:r>
            </m:sub>
          </m:sSub>
          <m:sSub>
            <m:sSubPr>
              <m:ctrlPr>
                <w:rPr>
                  <w:rFonts w:ascii="Arial" w:eastAsia="Arial" w:hAnsi="Arial" w:cs="Arial"/>
                  <w:sz w:val="22"/>
                  <w:szCs w:val="22"/>
                </w:rPr>
              </m:ctrlPr>
            </m:sSubPr>
            <m:e>
              <m:r>
                <w:rPr>
                  <w:rFonts w:ascii="Arial" w:eastAsia="Arial" w:hAnsi="Arial" w:cs="Arial"/>
                  <w:sz w:val="22"/>
                  <w:szCs w:val="22"/>
                </w:rPr>
                <m:t>c</m:t>
              </m:r>
            </m:e>
            <m:sub>
              <m:r>
                <w:rPr>
                  <w:rFonts w:ascii="Arial" w:eastAsia="Arial" w:hAnsi="Arial" w:cs="Arial"/>
                  <w:sz w:val="22"/>
                  <w:szCs w:val="22"/>
                </w:rPr>
                <m:t>2j</m:t>
              </m:r>
            </m:sub>
          </m:sSub>
          <m:r>
            <w:rPr>
              <w:rFonts w:ascii="Arial" w:eastAsia="Arial" w:hAnsi="Arial" w:cs="Arial"/>
              <w:sz w:val="22"/>
              <w:szCs w:val="22"/>
            </w:rPr>
            <m:t>+</m:t>
          </m:r>
          <m:sSub>
            <m:sSubPr>
              <m:ctrlPr>
                <w:rPr>
                  <w:rFonts w:ascii="Arial" w:eastAsia="Arial" w:hAnsi="Arial" w:cs="Arial"/>
                  <w:sz w:val="22"/>
                  <w:szCs w:val="22"/>
                </w:rPr>
              </m:ctrlPr>
            </m:sSubPr>
            <m:e>
              <m:r>
                <w:rPr>
                  <w:rFonts w:ascii="Arial" w:eastAsia="Arial" w:hAnsi="Arial" w:cs="Arial"/>
                  <w:sz w:val="22"/>
                  <w:szCs w:val="22"/>
                </w:rPr>
                <m:t>m</m:t>
              </m:r>
            </m:e>
            <m:sub>
              <m:r>
                <w:rPr>
                  <w:rFonts w:ascii="Arial" w:eastAsia="Arial" w:hAnsi="Arial" w:cs="Arial"/>
                  <w:sz w:val="22"/>
                  <w:szCs w:val="22"/>
                </w:rPr>
                <m:t>i3</m:t>
              </m:r>
            </m:sub>
          </m:sSub>
          <m:sSub>
            <m:sSubPr>
              <m:ctrlPr>
                <w:rPr>
                  <w:rFonts w:ascii="Arial" w:eastAsia="Arial" w:hAnsi="Arial" w:cs="Arial"/>
                  <w:sz w:val="22"/>
                  <w:szCs w:val="22"/>
                </w:rPr>
              </m:ctrlPr>
            </m:sSubPr>
            <m:e>
              <m:r>
                <w:rPr>
                  <w:rFonts w:ascii="Arial" w:eastAsia="Arial" w:hAnsi="Arial" w:cs="Arial"/>
                  <w:sz w:val="22"/>
                  <w:szCs w:val="22"/>
                </w:rPr>
                <m:t>c</m:t>
              </m:r>
            </m:e>
            <m:sub>
              <m:r>
                <w:rPr>
                  <w:rFonts w:ascii="Arial" w:eastAsia="Arial" w:hAnsi="Arial" w:cs="Arial"/>
                  <w:sz w:val="22"/>
                  <w:szCs w:val="22"/>
                </w:rPr>
                <m:t>3j</m:t>
              </m:r>
            </m:sub>
          </m:sSub>
          <m:r>
            <w:rPr>
              <w:rFonts w:ascii="Arial" w:eastAsia="Arial" w:hAnsi="Arial" w:cs="Arial"/>
              <w:sz w:val="22"/>
              <w:szCs w:val="22"/>
            </w:rPr>
            <m:t>+...+</m:t>
          </m:r>
          <m:sSub>
            <m:sSubPr>
              <m:ctrlPr>
                <w:rPr>
                  <w:rFonts w:ascii="Arial" w:eastAsia="Arial" w:hAnsi="Arial" w:cs="Arial"/>
                  <w:sz w:val="22"/>
                  <w:szCs w:val="22"/>
                </w:rPr>
              </m:ctrlPr>
            </m:sSubPr>
            <m:e>
              <m:r>
                <w:rPr>
                  <w:rFonts w:ascii="Arial" w:eastAsia="Arial" w:hAnsi="Arial" w:cs="Arial"/>
                  <w:sz w:val="22"/>
                  <w:szCs w:val="22"/>
                </w:rPr>
                <m:t>m</m:t>
              </m:r>
            </m:e>
            <m:sub>
              <m:r>
                <w:rPr>
                  <w:rFonts w:ascii="Arial" w:eastAsia="Arial" w:hAnsi="Arial" w:cs="Arial"/>
                  <w:sz w:val="22"/>
                  <w:szCs w:val="22"/>
                </w:rPr>
                <m:t>ik</m:t>
              </m:r>
            </m:sub>
          </m:sSub>
          <m:sSub>
            <m:sSubPr>
              <m:ctrlPr>
                <w:rPr>
                  <w:rFonts w:ascii="Arial" w:eastAsia="Arial" w:hAnsi="Arial" w:cs="Arial"/>
                  <w:sz w:val="22"/>
                  <w:szCs w:val="22"/>
                </w:rPr>
              </m:ctrlPr>
            </m:sSubPr>
            <m:e>
              <m:r>
                <w:rPr>
                  <w:rFonts w:ascii="Arial" w:eastAsia="Arial" w:hAnsi="Arial" w:cs="Arial"/>
                  <w:sz w:val="22"/>
                  <w:szCs w:val="22"/>
                </w:rPr>
                <m:t>c</m:t>
              </m:r>
            </m:e>
            <m:sub>
              <m:r>
                <w:rPr>
                  <w:rFonts w:ascii="Arial" w:eastAsia="Arial" w:hAnsi="Arial" w:cs="Arial"/>
                  <w:sz w:val="22"/>
                  <w:szCs w:val="22"/>
                </w:rPr>
                <m:t>kj</m:t>
              </m:r>
            </m:sub>
          </m:sSub>
          <m:r>
            <w:rPr>
              <w:rFonts w:ascii="Arial" w:eastAsia="Arial" w:hAnsi="Arial" w:cs="Arial"/>
              <w:sz w:val="22"/>
              <w:szCs w:val="22"/>
            </w:rPr>
            <m:t>=</m:t>
          </m:r>
          <m:sSub>
            <m:sSubPr>
              <m:ctrlPr>
                <w:rPr>
                  <w:rFonts w:ascii="Arial" w:eastAsia="Arial" w:hAnsi="Arial" w:cs="Arial"/>
                  <w:sz w:val="22"/>
                  <w:szCs w:val="22"/>
                </w:rPr>
              </m:ctrlPr>
            </m:sSubPr>
            <m:e>
              <m:r>
                <w:rPr>
                  <w:rFonts w:ascii="Arial" w:eastAsia="Arial" w:hAnsi="Arial" w:cs="Arial"/>
                  <w:sz w:val="22"/>
                  <w:szCs w:val="22"/>
                </w:rPr>
                <m:t>f</m:t>
              </m:r>
            </m:e>
            <m:sub>
              <m:r>
                <w:rPr>
                  <w:rFonts w:ascii="Arial" w:eastAsia="Arial" w:hAnsi="Arial" w:cs="Arial"/>
                  <w:sz w:val="22"/>
                  <w:szCs w:val="22"/>
                </w:rPr>
                <m:t>ij</m:t>
              </m:r>
            </m:sub>
          </m:sSub>
        </m:oMath>
      </m:oMathPara>
    </w:p>
    <w:p w:rsidR="00EA0121" w:rsidRDefault="001D33C3">
      <w:pPr>
        <w:rPr>
          <w:rFonts w:ascii="Arial" w:eastAsia="Arial" w:hAnsi="Arial" w:cs="Arial"/>
          <w:sz w:val="22"/>
          <w:szCs w:val="22"/>
        </w:rPr>
      </w:pPr>
      <w:r>
        <w:rPr>
          <w:rFonts w:ascii="Arial" w:eastAsia="Arial" w:hAnsi="Arial" w:cs="Arial"/>
          <w:sz w:val="22"/>
          <w:szCs w:val="22"/>
        </w:rPr>
        <w:t xml:space="preserve">represents the fitness of mutant </w:t>
      </w:r>
      <w:r>
        <w:rPr>
          <w:rFonts w:ascii="Arial" w:eastAsia="Arial" w:hAnsi="Arial" w:cs="Arial"/>
          <w:i/>
          <w:sz w:val="22"/>
          <w:szCs w:val="22"/>
        </w:rPr>
        <w:t xml:space="preserve">i </w:t>
      </w:r>
      <w:r>
        <w:rPr>
          <w:rFonts w:ascii="Arial" w:eastAsia="Arial" w:hAnsi="Arial" w:cs="Arial"/>
          <w:sz w:val="22"/>
          <w:szCs w:val="22"/>
        </w:rPr>
        <w:t xml:space="preserve">in condition </w:t>
      </w:r>
      <w:r>
        <w:rPr>
          <w:rFonts w:ascii="Arial" w:eastAsia="Arial" w:hAnsi="Arial" w:cs="Arial"/>
          <w:i/>
          <w:sz w:val="22"/>
          <w:szCs w:val="22"/>
        </w:rPr>
        <w:t>j</w:t>
      </w:r>
      <w:r>
        <w:rPr>
          <w:rFonts w:ascii="Arial" w:eastAsia="Arial" w:hAnsi="Arial" w:cs="Arial"/>
          <w:sz w:val="22"/>
          <w:szCs w:val="22"/>
        </w:rPr>
        <w:t xml:space="preserve">. </w:t>
      </w:r>
    </w:p>
    <w:p w:rsidR="00EA0121" w:rsidRDefault="00EA0121">
      <w:pPr>
        <w:rPr>
          <w:rFonts w:ascii="Arial" w:eastAsia="Arial" w:hAnsi="Arial" w:cs="Arial"/>
          <w:sz w:val="22"/>
          <w:szCs w:val="22"/>
        </w:rPr>
      </w:pPr>
    </w:p>
    <w:p w:rsidR="00EA0121" w:rsidRDefault="001D33C3">
      <w:pPr>
        <w:rPr>
          <w:rFonts w:ascii="Arial" w:eastAsia="Arial" w:hAnsi="Arial" w:cs="Arial"/>
          <w:b/>
          <w:sz w:val="22"/>
          <w:szCs w:val="22"/>
        </w:rPr>
      </w:pPr>
      <w:r>
        <w:rPr>
          <w:rFonts w:ascii="Arial" w:eastAsia="Arial" w:hAnsi="Arial" w:cs="Arial"/>
          <w:b/>
          <w:sz w:val="22"/>
          <w:szCs w:val="22"/>
        </w:rPr>
        <w:lastRenderedPageBreak/>
        <w:t>Using Singular Value Decomposition to decompose the fitness matrix</w:t>
      </w:r>
    </w:p>
    <w:p w:rsidR="00EA0121" w:rsidRDefault="001D33C3">
      <w:pPr>
        <w:rPr>
          <w:rFonts w:ascii="Arial" w:eastAsia="Arial" w:hAnsi="Arial" w:cs="Arial"/>
          <w:sz w:val="22"/>
          <w:szCs w:val="22"/>
        </w:rPr>
      </w:pPr>
      <w:r>
        <w:rPr>
          <w:rFonts w:ascii="Arial" w:eastAsia="Arial" w:hAnsi="Arial" w:cs="Arial"/>
          <w:sz w:val="22"/>
          <w:szCs w:val="22"/>
        </w:rPr>
        <w:t xml:space="preserve">This linear representation of the combination of mutant phenotype and weights in each environment allow us to use use Singular Value Decomposition (SVD) to decompose the fitness matrix </w:t>
      </w:r>
      <m:oMath>
        <m:r>
          <w:rPr>
            <w:rFonts w:ascii="Arial" w:eastAsia="Arial" w:hAnsi="Arial" w:cs="Arial"/>
          </w:rPr>
          <m:t>F</m:t>
        </m:r>
      </m:oMath>
      <w:r>
        <w:rPr>
          <w:rFonts w:ascii="Arial" w:eastAsia="Arial" w:hAnsi="Arial" w:cs="Arial"/>
          <w:sz w:val="22"/>
          <w:szCs w:val="22"/>
        </w:rPr>
        <w:t>as:</w:t>
      </w:r>
    </w:p>
    <w:p w:rsidR="000A4663" w:rsidRPr="000953C8" w:rsidRDefault="000A4663" w:rsidP="000A4663">
      <w:pPr>
        <w:rPr>
          <w:rFonts w:ascii="Arial" w:eastAsiaTheme="minorEastAsia" w:hAnsi="Arial" w:cs="Arial"/>
        </w:rPr>
      </w:pPr>
      <m:oMathPara>
        <m:oMath>
          <m:r>
            <w:rPr>
              <w:rFonts w:ascii="Cambria Math" w:eastAsiaTheme="minorEastAsia" w:hAnsi="Cambria Math" w:cs="Arial"/>
            </w:rPr>
            <m:t>M</m:t>
          </m:r>
          <m:r>
            <m:rPr>
              <m:sty m:val="p"/>
            </m:rPr>
            <w:rPr>
              <w:rFonts w:ascii="Cambria Math" w:eastAsiaTheme="minorEastAsia" w:hAnsi="Cambria Math" w:cs="Arial"/>
            </w:rPr>
            <m:t>Σ</m:t>
          </m:r>
          <m:sSup>
            <m:sSupPr>
              <m:ctrlPr>
                <w:rPr>
                  <w:rFonts w:ascii="Cambria Math" w:eastAsiaTheme="minorEastAsia" w:hAnsi="Cambria Math" w:cs="Arial"/>
                  <w:i/>
                </w:rPr>
              </m:ctrlPr>
            </m:sSupPr>
            <m:e>
              <m:r>
                <w:rPr>
                  <w:rFonts w:ascii="Cambria Math" w:eastAsiaTheme="minorEastAsia" w:hAnsi="Cambria Math" w:cs="Arial"/>
                </w:rPr>
                <m:t>C</m:t>
              </m:r>
            </m:e>
            <m:sup>
              <m:r>
                <w:rPr>
                  <w:rFonts w:ascii="Cambria Math" w:eastAsiaTheme="minorEastAsia" w:hAnsi="Cambria Math" w:cs="Arial"/>
                </w:rPr>
                <m:t>T</m:t>
              </m:r>
            </m:sup>
          </m:sSup>
          <m:r>
            <w:rPr>
              <w:rFonts w:ascii="Cambria Math" w:eastAsiaTheme="minorEastAsia" w:hAnsi="Cambria Math" w:cs="Arial"/>
            </w:rPr>
            <m:t>=F</m:t>
          </m:r>
        </m:oMath>
      </m:oMathPara>
    </w:p>
    <w:p w:rsidR="00EA0121" w:rsidRDefault="001D33C3">
      <w:pPr>
        <w:rPr>
          <w:rFonts w:ascii="Arial" w:eastAsia="Arial" w:hAnsi="Arial" w:cs="Arial"/>
          <w:sz w:val="22"/>
          <w:szCs w:val="22"/>
        </w:rPr>
      </w:pPr>
      <w:r>
        <w:rPr>
          <w:rFonts w:ascii="Arial" w:eastAsia="Arial" w:hAnsi="Arial" w:cs="Arial"/>
          <w:sz w:val="22"/>
          <w:szCs w:val="22"/>
        </w:rPr>
        <w:t>The left hand side of this equation consists of three matrices:</w:t>
      </w:r>
      <m:oMath>
        <m:r>
          <w:rPr>
            <w:rFonts w:ascii="Arial" w:eastAsia="Arial" w:hAnsi="Arial" w:cs="Arial"/>
            <w:sz w:val="22"/>
            <w:szCs w:val="22"/>
          </w:rPr>
          <m:t>M</m:t>
        </m:r>
      </m:oMath>
      <w:r>
        <w:rPr>
          <w:rFonts w:ascii="Arial" w:eastAsia="Arial" w:hAnsi="Arial" w:cs="Arial"/>
          <w:sz w:val="22"/>
          <w:szCs w:val="22"/>
        </w:rPr>
        <w:t xml:space="preserve">, which represents the positions of the mutants in the phenotype space, </w:t>
      </w:r>
      <m:oMath>
        <m:sSup>
          <m:sSupPr>
            <m:ctrlPr>
              <w:rPr>
                <w:rFonts w:ascii="Arial" w:eastAsia="Arial" w:hAnsi="Arial" w:cs="Arial"/>
              </w:rPr>
            </m:ctrlPr>
          </m:sSupPr>
          <m:e>
            <m:r>
              <w:rPr>
                <w:rFonts w:ascii="Arial" w:eastAsia="Arial" w:hAnsi="Arial" w:cs="Arial"/>
              </w:rPr>
              <m:t>C</m:t>
            </m:r>
          </m:e>
          <m:sup>
            <m:r>
              <w:rPr>
                <w:rFonts w:ascii="Arial" w:eastAsia="Arial" w:hAnsi="Arial" w:cs="Arial"/>
              </w:rPr>
              <m:t>T</m:t>
            </m:r>
          </m:sup>
        </m:sSup>
      </m:oMath>
      <w:r>
        <w:rPr>
          <w:rFonts w:ascii="Arial" w:eastAsia="Arial" w:hAnsi="Arial" w:cs="Arial"/>
          <w:sz w:val="22"/>
          <w:szCs w:val="22"/>
        </w:rPr>
        <w:t xml:space="preserve">, which represents the phenotypic weights of the environments, and </w:t>
      </w:r>
      <m:oMath>
        <m:r>
          <w:rPr>
            <w:rFonts w:ascii="Cambria Math" w:hAnsi="Cambria Math"/>
          </w:rPr>
          <m:t>Σ</m:t>
        </m:r>
      </m:oMath>
      <w:r>
        <w:rPr>
          <w:rFonts w:ascii="Arial" w:eastAsia="Arial" w:hAnsi="Arial" w:cs="Arial"/>
          <w:sz w:val="22"/>
          <w:szCs w:val="22"/>
        </w:rPr>
        <w:t xml:space="preserve">, a diagonal matrix representing the singular values of the fitness matrix </w:t>
      </w:r>
      <m:oMath>
        <m:r>
          <w:rPr>
            <w:rFonts w:ascii="Arial" w:eastAsia="Arial" w:hAnsi="Arial" w:cs="Arial"/>
          </w:rPr>
          <m:t>F</m:t>
        </m:r>
      </m:oMath>
      <w:r>
        <w:rPr>
          <w:rFonts w:ascii="Arial" w:eastAsia="Arial" w:hAnsi="Arial" w:cs="Arial"/>
          <w:sz w:val="22"/>
          <w:szCs w:val="22"/>
        </w:rPr>
        <w:t xml:space="preserve">. Though the singular values are informative in this separation of three matrices, we can also think of this decomposition into two matrices, where we fold the singular values into either the mutant phenotypes or the environment weights. This decomposition fully captures the data represented in the fitness matrix </w:t>
      </w:r>
      <m:oMath>
        <m:r>
          <w:rPr>
            <w:rFonts w:ascii="Arial" w:eastAsia="Arial" w:hAnsi="Arial" w:cs="Arial"/>
          </w:rPr>
          <m:t>F</m:t>
        </m:r>
      </m:oMath>
      <w:r>
        <w:rPr>
          <w:rFonts w:ascii="Arial" w:eastAsia="Arial" w:hAnsi="Arial" w:cs="Arial"/>
          <w:sz w:val="22"/>
          <w:szCs w:val="22"/>
        </w:rPr>
        <w:t xml:space="preserve">, including data generated by measurement error rather than underlying biological signals. </w:t>
      </w:r>
    </w:p>
    <w:p w:rsidR="00EA0121" w:rsidRDefault="00EA0121">
      <w:pPr>
        <w:rPr>
          <w:rFonts w:ascii="Arial" w:eastAsia="Arial" w:hAnsi="Arial" w:cs="Arial"/>
          <w:sz w:val="22"/>
          <w:szCs w:val="22"/>
        </w:rPr>
      </w:pPr>
    </w:p>
    <w:p w:rsidR="00EA0121" w:rsidRDefault="001D33C3">
      <w:pPr>
        <w:rPr>
          <w:rFonts w:ascii="Arial" w:eastAsia="Arial" w:hAnsi="Arial" w:cs="Arial"/>
          <w:sz w:val="22"/>
          <w:szCs w:val="22"/>
        </w:rPr>
      </w:pPr>
      <w:r>
        <w:rPr>
          <w:rFonts w:ascii="Arial" w:eastAsia="Arial" w:hAnsi="Arial" w:cs="Arial"/>
          <w:sz w:val="22"/>
          <w:szCs w:val="22"/>
        </w:rPr>
        <w:t xml:space="preserve">Importantly, the Eckart-Young-Mirsky theorem states that taking the first </w:t>
      </w:r>
      <w:r>
        <w:rPr>
          <w:rFonts w:ascii="Arial" w:eastAsia="Arial" w:hAnsi="Arial" w:cs="Arial"/>
          <w:i/>
          <w:sz w:val="22"/>
          <w:szCs w:val="22"/>
        </w:rPr>
        <w:t xml:space="preserve">k </w:t>
      </w:r>
      <w:r>
        <w:rPr>
          <w:rFonts w:ascii="Arial" w:eastAsia="Arial" w:hAnsi="Arial" w:cs="Arial"/>
          <w:sz w:val="22"/>
          <w:szCs w:val="22"/>
        </w:rPr>
        <w:t xml:space="preserve">singular values and the corresponding values of first </w:t>
      </w:r>
      <w:r>
        <w:rPr>
          <w:rFonts w:ascii="Arial" w:eastAsia="Arial" w:hAnsi="Arial" w:cs="Arial"/>
          <w:i/>
          <w:sz w:val="22"/>
          <w:szCs w:val="22"/>
        </w:rPr>
        <w:t xml:space="preserve">k </w:t>
      </w:r>
      <w:r>
        <w:rPr>
          <w:rFonts w:ascii="Arial" w:eastAsia="Arial" w:hAnsi="Arial" w:cs="Arial"/>
          <w:sz w:val="22"/>
          <w:szCs w:val="22"/>
        </w:rPr>
        <w:t xml:space="preserve">phenotypic components for each mutant and environment represents the best possible rank </w:t>
      </w:r>
      <w:r>
        <w:rPr>
          <w:rFonts w:ascii="Arial" w:eastAsia="Arial" w:hAnsi="Arial" w:cs="Arial"/>
          <w:i/>
          <w:sz w:val="22"/>
          <w:szCs w:val="22"/>
        </w:rPr>
        <w:t>k</w:t>
      </w:r>
      <w:r>
        <w:rPr>
          <w:rFonts w:ascii="Arial" w:eastAsia="Arial" w:hAnsi="Arial" w:cs="Arial"/>
          <w:sz w:val="22"/>
          <w:szCs w:val="22"/>
        </w:rPr>
        <w:t xml:space="preserve"> approximation of the matrix </w:t>
      </w:r>
      <m:oMath>
        <m:r>
          <w:rPr>
            <w:rFonts w:ascii="Arial" w:eastAsia="Arial" w:hAnsi="Arial" w:cs="Arial"/>
          </w:rPr>
          <m:t>F</m:t>
        </m:r>
      </m:oMath>
      <w:r>
        <w:rPr>
          <w:rFonts w:ascii="Arial" w:eastAsia="Arial" w:hAnsi="Arial" w:cs="Arial"/>
          <w:sz w:val="22"/>
          <w:szCs w:val="22"/>
        </w:rPr>
        <w:t xml:space="preserve">if evaluated via the sum of least squares [cite]. This means that, for example, that the best possible approximation of the matrix </w:t>
      </w:r>
      <m:oMath>
        <m:r>
          <w:rPr>
            <w:rFonts w:ascii="Arial" w:eastAsia="Arial" w:hAnsi="Arial" w:cs="Arial"/>
          </w:rPr>
          <m:t>F</m:t>
        </m:r>
      </m:oMath>
      <w:r>
        <w:rPr>
          <w:rFonts w:ascii="Arial" w:eastAsia="Arial" w:hAnsi="Arial" w:cs="Arial"/>
          <w:sz w:val="22"/>
          <w:szCs w:val="22"/>
        </w:rPr>
        <w:t xml:space="preserve">with only one parameter for each mutant and each condition (along with scaling factor given by the singular value) is given by the first entry for each mutant, each condition, and the first singular value. This also means that the contribution of each singular value is such that the </w:t>
      </w:r>
      <w:r>
        <w:rPr>
          <w:rFonts w:ascii="Arial" w:eastAsia="Arial" w:hAnsi="Arial" w:cs="Arial"/>
          <w:i/>
          <w:sz w:val="22"/>
          <w:szCs w:val="22"/>
        </w:rPr>
        <w:t>k</w:t>
      </w:r>
      <w:r>
        <w:rPr>
          <w:rFonts w:ascii="Arial" w:eastAsia="Arial" w:hAnsi="Arial" w:cs="Arial"/>
          <w:sz w:val="22"/>
          <w:szCs w:val="22"/>
        </w:rPr>
        <w:t xml:space="preserve">th singular value is greater than or equal to the </w:t>
      </w:r>
      <w:r>
        <w:rPr>
          <w:rFonts w:ascii="Arial" w:eastAsia="Arial" w:hAnsi="Arial" w:cs="Arial"/>
          <w:i/>
          <w:sz w:val="22"/>
          <w:szCs w:val="22"/>
        </w:rPr>
        <w:t>k+1</w:t>
      </w:r>
      <w:r>
        <w:rPr>
          <w:rFonts w:ascii="Arial" w:eastAsia="Arial" w:hAnsi="Arial" w:cs="Arial"/>
          <w:sz w:val="22"/>
          <w:szCs w:val="22"/>
        </w:rPr>
        <w:t>th singular value.</w:t>
      </w:r>
    </w:p>
    <w:p w:rsidR="00EA0121" w:rsidRDefault="00EA0121">
      <w:pPr>
        <w:rPr>
          <w:rFonts w:ascii="Arial" w:eastAsia="Arial" w:hAnsi="Arial" w:cs="Arial"/>
          <w:sz w:val="22"/>
          <w:szCs w:val="22"/>
        </w:rPr>
      </w:pPr>
    </w:p>
    <w:p w:rsidR="00EA0121" w:rsidRDefault="001D33C3">
      <w:pPr>
        <w:rPr>
          <w:rFonts w:ascii="Arial" w:eastAsia="Arial" w:hAnsi="Arial" w:cs="Arial"/>
          <w:sz w:val="22"/>
          <w:szCs w:val="22"/>
        </w:rPr>
      </w:pPr>
      <w:r>
        <w:rPr>
          <w:rFonts w:ascii="Arial" w:eastAsia="Arial" w:hAnsi="Arial" w:cs="Arial"/>
          <w:sz w:val="22"/>
          <w:szCs w:val="22"/>
        </w:rPr>
        <w:t>In order to study only components generated by biological signals and not measurement noise, we remove very small components that are likely to be noise (this is known as “hard thresholding”). However, we must also keep enough components such that we capture as much of the detectable signal as possible. This overfitting problem is common in statistics, and several methods have been devised to select the appropriate number of components to include.</w:t>
      </w:r>
    </w:p>
    <w:p w:rsidR="00EA0121" w:rsidRDefault="00EA0121">
      <w:pPr>
        <w:rPr>
          <w:rFonts w:ascii="Arial" w:eastAsia="Arial" w:hAnsi="Arial" w:cs="Arial"/>
          <w:sz w:val="22"/>
          <w:szCs w:val="22"/>
        </w:rPr>
      </w:pPr>
    </w:p>
    <w:p w:rsidR="00EA0121" w:rsidRDefault="001D33C3">
      <w:pPr>
        <w:rPr>
          <w:rFonts w:ascii="Arial" w:eastAsia="Arial" w:hAnsi="Arial" w:cs="Arial"/>
          <w:i/>
          <w:sz w:val="22"/>
          <w:szCs w:val="22"/>
        </w:rPr>
      </w:pPr>
      <w:r>
        <w:rPr>
          <w:rFonts w:ascii="Arial" w:eastAsia="Arial" w:hAnsi="Arial" w:cs="Arial"/>
          <w:b/>
          <w:sz w:val="22"/>
          <w:szCs w:val="22"/>
        </w:rPr>
        <w:t>Estimating the detection threshold using measurement error</w:t>
      </w:r>
    </w:p>
    <w:p w:rsidR="00EA0121" w:rsidRDefault="001D33C3">
      <w:pPr>
        <w:rPr>
          <w:rFonts w:ascii="Arial" w:eastAsia="Arial" w:hAnsi="Arial" w:cs="Arial"/>
          <w:sz w:val="22"/>
          <w:szCs w:val="22"/>
        </w:rPr>
      </w:pPr>
      <w:r>
        <w:rPr>
          <w:rFonts w:ascii="Arial" w:eastAsia="Arial" w:hAnsi="Arial" w:cs="Arial"/>
          <w:sz w:val="22"/>
          <w:szCs w:val="22"/>
        </w:rPr>
        <w:t xml:space="preserve">One method to select the appropriate number of components to include in the model and prevent overfitting is to use known measurement error to estimate the size of the singular values generated from measurement error alone. The distribution for well-behaved noise distributions (i.e. the same for all entries of the matrix) is well-characterized [cite Sengupta and Mitra 1999]. Despite this not being the case for our data, we can estimate the noise-derived singular values empirically.  Explicitly, we simulate many matrices, with each entry pulled from a normal distribution centered at zero and with variance given by the estimated measurement variance of the corresponding fitness measurement for that entry of the matrix. We then apply SVD to this noise-only matrix, which will give us a set of singular values generated only by noise. From many such simulations, we can take the average size of the largest singular value, which corresponds to the expected size of the largest component of noise, as our threshold of detection. This approach is analogous to identifying a threshold when measurement noise is known but not identical for all entries in the matrix suggested in (Josse and Sardy, 2014). </w:t>
      </w:r>
    </w:p>
    <w:p w:rsidR="00EA0121" w:rsidRDefault="00EA0121">
      <w:pPr>
        <w:rPr>
          <w:rFonts w:ascii="Arial" w:eastAsia="Arial" w:hAnsi="Arial" w:cs="Arial"/>
          <w:sz w:val="22"/>
          <w:szCs w:val="22"/>
        </w:rPr>
      </w:pPr>
    </w:p>
    <w:p w:rsidR="00EA0121" w:rsidRDefault="00EA0121">
      <w:pPr>
        <w:rPr>
          <w:rFonts w:ascii="Arial" w:eastAsia="Arial" w:hAnsi="Arial" w:cs="Arial"/>
          <w:i/>
          <w:sz w:val="22"/>
          <w:szCs w:val="22"/>
        </w:rPr>
      </w:pPr>
    </w:p>
    <w:p w:rsidR="00EA0121" w:rsidRDefault="00EA0121">
      <w:pPr>
        <w:rPr>
          <w:rFonts w:ascii="Arial" w:eastAsia="Arial" w:hAnsi="Arial" w:cs="Arial"/>
          <w:i/>
          <w:sz w:val="22"/>
          <w:szCs w:val="22"/>
        </w:rPr>
      </w:pPr>
    </w:p>
    <w:p w:rsidR="00EA0121" w:rsidRDefault="001D33C3">
      <w:pPr>
        <w:rPr>
          <w:rFonts w:ascii="Arial" w:eastAsia="Arial" w:hAnsi="Arial" w:cs="Arial"/>
          <w:b/>
          <w:sz w:val="22"/>
          <w:szCs w:val="22"/>
        </w:rPr>
      </w:pPr>
      <w:r>
        <w:rPr>
          <w:rFonts w:ascii="Arial" w:eastAsia="Arial" w:hAnsi="Arial" w:cs="Arial"/>
          <w:b/>
          <w:sz w:val="22"/>
          <w:szCs w:val="22"/>
        </w:rPr>
        <w:t>Estimating detection threshold using bi-cross-validation</w:t>
      </w:r>
    </w:p>
    <w:p w:rsidR="00EA0121" w:rsidRDefault="00EA0121">
      <w:pPr>
        <w:rPr>
          <w:rFonts w:ascii="Arial" w:eastAsia="Arial" w:hAnsi="Arial" w:cs="Arial"/>
          <w:i/>
          <w:sz w:val="22"/>
          <w:szCs w:val="22"/>
        </w:rPr>
      </w:pPr>
    </w:p>
    <w:p w:rsidR="00EA0121" w:rsidRDefault="001D33C3">
      <w:pPr>
        <w:rPr>
          <w:rFonts w:ascii="Arial" w:eastAsia="Arial" w:hAnsi="Arial" w:cs="Arial"/>
          <w:sz w:val="22"/>
          <w:szCs w:val="22"/>
        </w:rPr>
      </w:pPr>
      <w:r>
        <w:rPr>
          <w:rFonts w:ascii="Arial" w:eastAsia="Arial" w:hAnsi="Arial" w:cs="Arial"/>
          <w:sz w:val="22"/>
          <w:szCs w:val="22"/>
        </w:rPr>
        <w:t xml:space="preserve">Another method for identifying the appropriate number of components is to use predictive power for selection. This method relies on the intuition that measurement error is uncorrelated, so the </w:t>
      </w:r>
      <w:r>
        <w:rPr>
          <w:rFonts w:ascii="Arial" w:eastAsia="Arial" w:hAnsi="Arial" w:cs="Arial"/>
          <w:sz w:val="22"/>
          <w:szCs w:val="22"/>
        </w:rPr>
        <w:lastRenderedPageBreak/>
        <w:t>inclusion of a component that represents some of this measurement error should actually hurt the predictive power of new data not included in the estimation of the component.  We use a bi-cross-validation scheme of the SVD devised by Owen and Perry (2009), which divides the mutants and conditions into distinct groups of training and testing sets. This subsequently divides the matrix of fitness measurements into 4 submatrices: the fitness of the training mutants in the training conditions (</w:t>
      </w:r>
      <w:r>
        <w:rPr>
          <w:rFonts w:ascii="Arial" w:eastAsia="Arial" w:hAnsi="Arial" w:cs="Arial"/>
          <w:i/>
          <w:sz w:val="22"/>
          <w:szCs w:val="22"/>
        </w:rPr>
        <w:t>D)</w:t>
      </w:r>
      <w:r>
        <w:rPr>
          <w:rFonts w:ascii="Arial" w:eastAsia="Arial" w:hAnsi="Arial" w:cs="Arial"/>
          <w:sz w:val="22"/>
          <w:szCs w:val="22"/>
        </w:rPr>
        <w:t>, the fitness of the training mutants in the testing conditions (</w:t>
      </w:r>
      <w:r>
        <w:rPr>
          <w:rFonts w:ascii="Arial" w:eastAsia="Arial" w:hAnsi="Arial" w:cs="Arial"/>
          <w:i/>
          <w:sz w:val="22"/>
          <w:szCs w:val="22"/>
        </w:rPr>
        <w:t>C)</w:t>
      </w:r>
      <w:r>
        <w:rPr>
          <w:rFonts w:ascii="Arial" w:eastAsia="Arial" w:hAnsi="Arial" w:cs="Arial"/>
          <w:sz w:val="22"/>
          <w:szCs w:val="22"/>
        </w:rPr>
        <w:t>, the fitness of the testing mutants in the training conditions (</w:t>
      </w:r>
      <w:r>
        <w:rPr>
          <w:rFonts w:ascii="Arial" w:eastAsia="Arial" w:hAnsi="Arial" w:cs="Arial"/>
          <w:i/>
          <w:sz w:val="22"/>
          <w:szCs w:val="22"/>
        </w:rPr>
        <w:t>B),</w:t>
      </w:r>
      <w:r>
        <w:rPr>
          <w:rFonts w:ascii="Arial" w:eastAsia="Arial" w:hAnsi="Arial" w:cs="Arial"/>
          <w:sz w:val="22"/>
          <w:szCs w:val="22"/>
        </w:rPr>
        <w:t xml:space="preserve"> and the fitness of the testing mutants in the testing conditions (</w:t>
      </w:r>
      <w:r>
        <w:rPr>
          <w:rFonts w:ascii="Arial" w:eastAsia="Arial" w:hAnsi="Arial" w:cs="Arial"/>
          <w:i/>
          <w:sz w:val="22"/>
          <w:szCs w:val="22"/>
        </w:rPr>
        <w:t>A</w:t>
      </w:r>
      <w:r>
        <w:rPr>
          <w:rFonts w:ascii="Arial" w:eastAsia="Arial" w:hAnsi="Arial" w:cs="Arial"/>
          <w:sz w:val="22"/>
          <w:szCs w:val="22"/>
        </w:rPr>
        <w:t xml:space="preserve">). </w:t>
      </w:r>
    </w:p>
    <w:p w:rsidR="000A4663" w:rsidRDefault="000A4663" w:rsidP="000A4663">
      <w:pPr>
        <w:rPr>
          <w:rFonts w:eastAsiaTheme="minorEastAsia"/>
        </w:rPr>
      </w:pPr>
      <m:oMathPara>
        <m:oMath>
          <m:r>
            <w:rPr>
              <w:rFonts w:ascii="Cambria Math" w:eastAsiaTheme="minorEastAsia" w:hAnsi="Cambria Math"/>
            </w:rPr>
            <m:t>F=</m:t>
          </m:r>
          <m:d>
            <m:dPr>
              <m:ctrlPr>
                <w:rPr>
                  <w:rFonts w:ascii="Cambria Math" w:eastAsiaTheme="minorEastAsia" w:hAnsi="Cambria Math"/>
                  <w:i/>
                </w:rPr>
              </m:ctrlPr>
            </m:dPr>
            <m:e>
              <m:m>
                <m:mPr>
                  <m:mcs>
                    <m:mc>
                      <m:mcPr>
                        <m:count m:val="2"/>
                        <m:mcJc m:val="center"/>
                      </m:mcPr>
                    </m:mc>
                  </m:mcs>
                  <m:ctrlPr>
                    <w:rPr>
                      <w:rFonts w:ascii="Cambria Math" w:eastAsiaTheme="minorEastAsia" w:hAnsi="Cambria Math"/>
                      <w:i/>
                    </w:rPr>
                  </m:ctrlPr>
                </m:mPr>
                <m:mr>
                  <m:e>
                    <m:r>
                      <w:rPr>
                        <w:rFonts w:ascii="Cambria Math" w:eastAsiaTheme="minorEastAsia" w:hAnsi="Cambria Math"/>
                      </w:rPr>
                      <m:t>A</m:t>
                    </m:r>
                  </m:e>
                  <m:e>
                    <m:r>
                      <w:rPr>
                        <w:rFonts w:ascii="Cambria Math" w:eastAsiaTheme="minorEastAsia" w:hAnsi="Cambria Math"/>
                      </w:rPr>
                      <m:t>B</m:t>
                    </m:r>
                  </m:e>
                </m:mr>
                <m:mr>
                  <m:e>
                    <m:r>
                      <w:rPr>
                        <w:rFonts w:ascii="Cambria Math" w:eastAsiaTheme="minorEastAsia" w:hAnsi="Cambria Math"/>
                      </w:rPr>
                      <m:t>C</m:t>
                    </m:r>
                  </m:e>
                  <m:e>
                    <m:r>
                      <w:rPr>
                        <w:rFonts w:ascii="Cambria Math" w:eastAsiaTheme="minorEastAsia" w:hAnsi="Cambria Math"/>
                      </w:rPr>
                      <m:t>D</m:t>
                    </m:r>
                  </m:e>
                </m:mr>
              </m:m>
            </m:e>
          </m:d>
        </m:oMath>
      </m:oMathPara>
    </w:p>
    <w:p w:rsidR="00EA0121" w:rsidRDefault="001D33C3">
      <w:pPr>
        <w:rPr>
          <w:rFonts w:ascii="Arial" w:eastAsia="Arial" w:hAnsi="Arial" w:cs="Arial"/>
          <w:sz w:val="22"/>
          <w:szCs w:val="22"/>
        </w:rPr>
      </w:pPr>
      <w:r>
        <w:rPr>
          <w:rFonts w:ascii="Arial" w:eastAsia="Arial" w:hAnsi="Arial" w:cs="Arial"/>
          <w:sz w:val="22"/>
          <w:szCs w:val="22"/>
        </w:rPr>
        <w:t xml:space="preserve">SVD is then carried out on the training data (submatrix </w:t>
      </w:r>
      <w:r>
        <w:rPr>
          <w:rFonts w:ascii="Arial" w:eastAsia="Arial" w:hAnsi="Arial" w:cs="Arial"/>
          <w:i/>
          <w:sz w:val="22"/>
          <w:szCs w:val="22"/>
        </w:rPr>
        <w:t>D</w:t>
      </w:r>
      <w:r>
        <w:rPr>
          <w:rFonts w:ascii="Arial" w:eastAsia="Arial" w:hAnsi="Arial" w:cs="Arial"/>
          <w:sz w:val="22"/>
          <w:szCs w:val="22"/>
        </w:rPr>
        <w:t xml:space="preserve">), which returns a set of singular values and corresponding singular vectors which perfectly captures the fitness data in </w:t>
      </w:r>
      <w:r>
        <w:rPr>
          <w:rFonts w:ascii="Arial" w:eastAsia="Arial" w:hAnsi="Arial" w:cs="Arial"/>
          <w:i/>
          <w:sz w:val="22"/>
          <w:szCs w:val="22"/>
        </w:rPr>
        <w:t>D</w:t>
      </w:r>
      <w:r>
        <w:rPr>
          <w:rFonts w:ascii="Arial" w:eastAsia="Arial" w:hAnsi="Arial" w:cs="Arial"/>
          <w:sz w:val="22"/>
          <w:szCs w:val="22"/>
        </w:rPr>
        <w:t xml:space="preserve">. We then use each of the increasingly complex models represented by including more of the returned singular values to predict the fitness of the testing mutants in the testing conditions (submatrix </w:t>
      </w:r>
      <w:r>
        <w:rPr>
          <w:rFonts w:ascii="Arial" w:eastAsia="Arial" w:hAnsi="Arial" w:cs="Arial"/>
          <w:i/>
          <w:sz w:val="22"/>
          <w:szCs w:val="22"/>
        </w:rPr>
        <w:t>A</w:t>
      </w:r>
      <w:r>
        <w:rPr>
          <w:rFonts w:ascii="Arial" w:eastAsia="Arial" w:hAnsi="Arial" w:cs="Arial"/>
          <w:sz w:val="22"/>
          <w:szCs w:val="22"/>
        </w:rPr>
        <w:t xml:space="preserve">). We then select the number of components to include in the model that has the best predictive power on average across choices which mutants and conditions to designate as the test set. </w:t>
      </w:r>
    </w:p>
    <w:p w:rsidR="00EA0121" w:rsidRDefault="00EA0121">
      <w:pPr>
        <w:rPr>
          <w:rFonts w:ascii="Arial" w:eastAsia="Arial" w:hAnsi="Arial" w:cs="Arial"/>
          <w:sz w:val="22"/>
          <w:szCs w:val="22"/>
        </w:rPr>
      </w:pPr>
    </w:p>
    <w:p w:rsidR="00EA0121" w:rsidRDefault="001D33C3">
      <w:pPr>
        <w:rPr>
          <w:rFonts w:ascii="Arial" w:eastAsia="Arial" w:hAnsi="Arial" w:cs="Arial"/>
          <w:sz w:val="22"/>
          <w:szCs w:val="22"/>
        </w:rPr>
      </w:pPr>
      <w:r>
        <w:rPr>
          <w:rFonts w:ascii="Arial" w:eastAsia="Arial" w:hAnsi="Arial" w:cs="Arial"/>
          <w:sz w:val="22"/>
          <w:szCs w:val="22"/>
        </w:rPr>
        <w:t xml:space="preserve">Explicitly, we use the formulation proposed by Owen and Perry 2009 for the prediction of the held-out submatrix </w:t>
      </w:r>
      <w:r>
        <w:rPr>
          <w:rFonts w:ascii="Arial" w:eastAsia="Arial" w:hAnsi="Arial" w:cs="Arial"/>
          <w:i/>
          <w:sz w:val="22"/>
          <w:szCs w:val="22"/>
        </w:rPr>
        <w:t>A</w:t>
      </w:r>
      <w:r>
        <w:rPr>
          <w:rFonts w:ascii="Arial" w:eastAsia="Arial" w:hAnsi="Arial" w:cs="Arial"/>
          <w:sz w:val="22"/>
          <w:szCs w:val="22"/>
        </w:rPr>
        <w:t>:</w:t>
      </w:r>
    </w:p>
    <w:p w:rsidR="000A4663" w:rsidRPr="000953C8" w:rsidRDefault="00642D47" w:rsidP="000A4663">
      <w:pPr>
        <w:rPr>
          <w:rFonts w:eastAsiaTheme="minorEastAsia"/>
        </w:rPr>
      </w:pPr>
      <m:oMathPara>
        <m:oMath>
          <m:acc>
            <m:accPr>
              <m:ctrlPr>
                <w:rPr>
                  <w:rFonts w:ascii="Cambria Math" w:hAnsi="Cambria Math"/>
                  <w:i/>
                </w:rPr>
              </m:ctrlPr>
            </m:accPr>
            <m:e>
              <m:r>
                <w:rPr>
                  <w:rFonts w:ascii="Cambria Math" w:hAnsi="Cambria Math"/>
                </w:rPr>
                <m:t>A</m:t>
              </m:r>
            </m:e>
          </m:acc>
          <m:r>
            <w:rPr>
              <w:rFonts w:ascii="Cambria Math" w:hAnsi="Cambria Math"/>
            </w:rPr>
            <m:t>=B</m:t>
          </m:r>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acc>
                        <m:accPr>
                          <m:ctrlPr>
                            <w:rPr>
                              <w:rFonts w:ascii="Cambria Math" w:hAnsi="Cambria Math"/>
                              <w:i/>
                            </w:rPr>
                          </m:ctrlPr>
                        </m:accPr>
                        <m:e>
                          <m:r>
                            <w:rPr>
                              <w:rFonts w:ascii="Cambria Math" w:hAnsi="Cambria Math"/>
                            </w:rPr>
                            <m:t>D</m:t>
                          </m:r>
                        </m:e>
                      </m:acc>
                    </m:e>
                    <m:sup>
                      <m:d>
                        <m:dPr>
                          <m:ctrlPr>
                            <w:rPr>
                              <w:rFonts w:ascii="Cambria Math" w:hAnsi="Cambria Math"/>
                              <w:i/>
                            </w:rPr>
                          </m:ctrlPr>
                        </m:dPr>
                        <m:e>
                          <m:r>
                            <w:rPr>
                              <w:rFonts w:ascii="Cambria Math" w:hAnsi="Cambria Math"/>
                            </w:rPr>
                            <m:t>k</m:t>
                          </m:r>
                        </m:e>
                      </m:d>
                    </m:sup>
                  </m:sSup>
                </m:e>
              </m:d>
            </m:e>
            <m:sup>
              <m:r>
                <w:rPr>
                  <w:rFonts w:ascii="Cambria Math" w:hAnsi="Cambria Math"/>
                </w:rPr>
                <m:t>+</m:t>
              </m:r>
            </m:sup>
          </m:sSup>
          <m:r>
            <w:rPr>
              <w:rFonts w:ascii="Cambria Math" w:hAnsi="Cambria Math"/>
            </w:rPr>
            <m:t>C</m:t>
          </m:r>
        </m:oMath>
      </m:oMathPara>
    </w:p>
    <w:p w:rsidR="00EA0121" w:rsidRDefault="001D33C3">
      <w:pPr>
        <w:rPr>
          <w:rFonts w:ascii="Arial" w:eastAsia="Arial" w:hAnsi="Arial" w:cs="Arial"/>
          <w:sz w:val="22"/>
          <w:szCs w:val="22"/>
        </w:rPr>
      </w:pPr>
      <w:r>
        <w:rPr>
          <w:rFonts w:ascii="Arial" w:eastAsia="Arial" w:hAnsi="Arial" w:cs="Arial"/>
          <w:sz w:val="22"/>
          <w:szCs w:val="22"/>
        </w:rPr>
        <w:t xml:space="preserve">where </w:t>
      </w:r>
      <m:oMath>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acc>
                      <m:accPr>
                        <m:ctrlPr>
                          <w:rPr>
                            <w:rFonts w:ascii="Cambria Math" w:hAnsi="Cambria Math"/>
                            <w:i/>
                          </w:rPr>
                        </m:ctrlPr>
                      </m:accPr>
                      <m:e>
                        <m:r>
                          <w:rPr>
                            <w:rFonts w:ascii="Cambria Math" w:hAnsi="Cambria Math"/>
                          </w:rPr>
                          <m:t>D</m:t>
                        </m:r>
                      </m:e>
                    </m:acc>
                  </m:e>
                  <m:sup>
                    <m:d>
                      <m:dPr>
                        <m:ctrlPr>
                          <w:rPr>
                            <w:rFonts w:ascii="Cambria Math" w:hAnsi="Cambria Math"/>
                            <w:i/>
                          </w:rPr>
                        </m:ctrlPr>
                      </m:dPr>
                      <m:e>
                        <m:r>
                          <w:rPr>
                            <w:rFonts w:ascii="Cambria Math" w:hAnsi="Cambria Math"/>
                          </w:rPr>
                          <m:t>k</m:t>
                        </m:r>
                      </m:e>
                    </m:d>
                  </m:sup>
                </m:sSup>
              </m:e>
            </m:d>
          </m:e>
          <m:sup>
            <m:r>
              <w:rPr>
                <w:rFonts w:ascii="Cambria Math" w:hAnsi="Cambria Math"/>
              </w:rPr>
              <m:t>+</m:t>
            </m:r>
          </m:sup>
        </m:sSup>
      </m:oMath>
      <w:r>
        <w:rPr>
          <w:rFonts w:ascii="Arial" w:eastAsia="Arial" w:hAnsi="Arial" w:cs="Arial"/>
          <w:sz w:val="22"/>
          <w:szCs w:val="22"/>
        </w:rPr>
        <w:t xml:space="preserve"> denotes the Moore-Penrose inverse of the rank </w:t>
      </w:r>
      <w:r>
        <w:rPr>
          <w:rFonts w:ascii="Arial" w:eastAsia="Arial" w:hAnsi="Arial" w:cs="Arial"/>
          <w:i/>
          <w:sz w:val="22"/>
          <w:szCs w:val="22"/>
        </w:rPr>
        <w:t>k</w:t>
      </w:r>
      <w:r>
        <w:rPr>
          <w:rFonts w:ascii="Arial" w:eastAsia="Arial" w:hAnsi="Arial" w:cs="Arial"/>
          <w:sz w:val="22"/>
          <w:szCs w:val="22"/>
        </w:rPr>
        <w:t xml:space="preserve"> approximation of sub-matrix </w:t>
      </w:r>
      <w:r>
        <w:rPr>
          <w:rFonts w:ascii="Arial" w:eastAsia="Arial" w:hAnsi="Arial" w:cs="Arial"/>
          <w:i/>
          <w:sz w:val="22"/>
          <w:szCs w:val="22"/>
        </w:rPr>
        <w:t>D</w:t>
      </w:r>
      <w:r>
        <w:rPr>
          <w:rFonts w:ascii="Arial" w:eastAsia="Arial" w:hAnsi="Arial" w:cs="Arial"/>
          <w:sz w:val="22"/>
          <w:szCs w:val="22"/>
        </w:rPr>
        <w:t>. This prediction is equivalent to fixing the locations of the training mutants and conditions, independently using least-squares regression to identify the best possible estimate for the testing mutants and conditions, and then using these estimated locations to predict the fitness of the testing mutants in the testing conditions (Owen and Perry 2009).</w:t>
      </w:r>
    </w:p>
    <w:p w:rsidR="00EA0121" w:rsidRDefault="00EA0121">
      <w:pPr>
        <w:rPr>
          <w:rFonts w:ascii="Arial" w:eastAsia="Arial" w:hAnsi="Arial" w:cs="Arial"/>
          <w:sz w:val="22"/>
          <w:szCs w:val="22"/>
        </w:rPr>
      </w:pPr>
    </w:p>
    <w:p w:rsidR="00EA0121" w:rsidRDefault="001D33C3">
      <w:pPr>
        <w:rPr>
          <w:rFonts w:ascii="Arial" w:eastAsia="Arial" w:hAnsi="Arial" w:cs="Arial"/>
          <w:b/>
          <w:sz w:val="22"/>
          <w:szCs w:val="22"/>
        </w:rPr>
      </w:pPr>
      <w:r>
        <w:rPr>
          <w:rFonts w:ascii="Arial" w:eastAsia="Arial" w:hAnsi="Arial" w:cs="Arial"/>
          <w:b/>
          <w:sz w:val="22"/>
          <w:szCs w:val="22"/>
        </w:rPr>
        <w:t>Simulating phenotype space</w:t>
      </w:r>
    </w:p>
    <w:p w:rsidR="000A4663" w:rsidRDefault="000A4663">
      <w:pPr>
        <w:rPr>
          <w:rFonts w:ascii="Arial" w:eastAsia="Arial" w:hAnsi="Arial" w:cs="Arial"/>
          <w:b/>
          <w:sz w:val="22"/>
          <w:szCs w:val="22"/>
        </w:rPr>
      </w:pPr>
    </w:p>
    <w:p w:rsidR="000A4663" w:rsidRPr="000A4663" w:rsidRDefault="000A4663">
      <w:pPr>
        <w:rPr>
          <w:rFonts w:ascii="Arial" w:eastAsia="Arial" w:hAnsi="Arial" w:cs="Arial"/>
          <w:bCs/>
          <w:sz w:val="22"/>
          <w:szCs w:val="22"/>
        </w:rPr>
      </w:pPr>
    </w:p>
    <w:p w:rsidR="00EA0121" w:rsidRDefault="00EA0121">
      <w:pPr>
        <w:rPr>
          <w:rFonts w:ascii="Arial" w:eastAsia="Arial" w:hAnsi="Arial" w:cs="Arial"/>
          <w:b/>
          <w:sz w:val="22"/>
          <w:szCs w:val="22"/>
        </w:rPr>
      </w:pPr>
    </w:p>
    <w:p w:rsidR="00EA0121" w:rsidRDefault="001D33C3">
      <w:pPr>
        <w:rPr>
          <w:rFonts w:ascii="Arial" w:eastAsia="Arial" w:hAnsi="Arial" w:cs="Arial"/>
          <w:b/>
          <w:sz w:val="22"/>
          <w:szCs w:val="22"/>
        </w:rPr>
      </w:pPr>
      <w:r>
        <w:rPr>
          <w:rFonts w:ascii="Arial" w:eastAsia="Arial" w:hAnsi="Arial" w:cs="Arial"/>
          <w:b/>
          <w:sz w:val="22"/>
          <w:szCs w:val="22"/>
        </w:rPr>
        <w:t>Division of Mutants into Training and Testing Sets</w:t>
      </w:r>
    </w:p>
    <w:p w:rsidR="00EA0121" w:rsidRDefault="00EA0121">
      <w:pPr>
        <w:rPr>
          <w:rFonts w:ascii="Arial" w:eastAsia="Arial" w:hAnsi="Arial" w:cs="Arial"/>
          <w:b/>
          <w:sz w:val="22"/>
          <w:szCs w:val="22"/>
        </w:rPr>
      </w:pPr>
    </w:p>
    <w:p w:rsidR="00EA0121" w:rsidRDefault="001D33C3">
      <w:pPr>
        <w:rPr>
          <w:rFonts w:ascii="Arial" w:eastAsia="Arial" w:hAnsi="Arial" w:cs="Arial"/>
          <w:sz w:val="22"/>
          <w:szCs w:val="22"/>
        </w:rPr>
      </w:pPr>
      <w:r>
        <w:rPr>
          <w:rFonts w:ascii="Arial" w:eastAsia="Arial" w:hAnsi="Arial" w:cs="Arial"/>
          <w:sz w:val="22"/>
          <w:szCs w:val="22"/>
        </w:rPr>
        <w:t xml:space="preserve">In order to train our phenotype space </w:t>
      </w:r>
    </w:p>
    <w:p w:rsidR="00EA0121" w:rsidRDefault="00EA0121">
      <w:pPr>
        <w:rPr>
          <w:rFonts w:ascii="Arial" w:eastAsia="Arial" w:hAnsi="Arial" w:cs="Arial"/>
          <w:b/>
          <w:sz w:val="22"/>
          <w:szCs w:val="22"/>
        </w:rPr>
      </w:pPr>
    </w:p>
    <w:p w:rsidR="00EA0121" w:rsidRDefault="001D33C3">
      <w:pPr>
        <w:rPr>
          <w:rFonts w:ascii="Arial" w:eastAsia="Arial" w:hAnsi="Arial" w:cs="Arial"/>
          <w:b/>
          <w:sz w:val="22"/>
          <w:szCs w:val="22"/>
        </w:rPr>
      </w:pPr>
      <w:r>
        <w:rPr>
          <w:rFonts w:ascii="Arial" w:eastAsia="Arial" w:hAnsi="Arial" w:cs="Arial"/>
          <w:b/>
          <w:sz w:val="22"/>
          <w:szCs w:val="22"/>
        </w:rPr>
        <w:t>Calculation of Weighted Coefficient of Determination</w:t>
      </w:r>
    </w:p>
    <w:p w:rsidR="00EA0121" w:rsidRDefault="001D33C3">
      <w:pPr>
        <w:widowControl w:val="0"/>
        <w:spacing w:line="276" w:lineRule="auto"/>
        <w:rPr>
          <w:rFonts w:ascii="Arial" w:eastAsia="Arial" w:hAnsi="Arial" w:cs="Arial"/>
          <w:i/>
          <w:sz w:val="22"/>
          <w:szCs w:val="22"/>
        </w:rPr>
      </w:pPr>
      <w:r>
        <w:rPr>
          <w:rFonts w:ascii="Arial" w:eastAsia="Arial" w:hAnsi="Arial" w:cs="Arial"/>
          <w:sz w:val="22"/>
          <w:szCs w:val="22"/>
        </w:rPr>
        <w:t>To evaluate the model’s predictive power, we used a measure of predictability (</w:t>
      </w:r>
      <m:oMath>
        <m:sSup>
          <m:sSupPr>
            <m:ctrlPr>
              <w:rPr>
                <w:rFonts w:ascii="Cambria Math" w:eastAsia="Cambria Math" w:hAnsi="Cambria Math" w:cs="Cambria Math"/>
                <w:sz w:val="20"/>
                <w:szCs w:val="20"/>
              </w:rPr>
            </m:ctrlPr>
          </m:sSupPr>
          <m:e>
            <m:acc>
              <m:accPr>
                <m:chr m:val="̃"/>
                <m:ctrlPr>
                  <w:rPr>
                    <w:rFonts w:ascii="Cambria Math" w:eastAsia="Cambria Math" w:hAnsi="Cambria Math" w:cs="Cambria Math"/>
                    <w:sz w:val="20"/>
                    <w:szCs w:val="20"/>
                  </w:rPr>
                </m:ctrlPr>
              </m:accPr>
              <m:e>
                <m:r>
                  <w:rPr>
                    <w:rFonts w:ascii="Cambria Math" w:eastAsia="Cambria Math" w:hAnsi="Cambria Math" w:cs="Cambria Math"/>
                    <w:sz w:val="20"/>
                    <w:szCs w:val="20"/>
                  </w:rPr>
                  <m:t>R</m:t>
                </m:r>
              </m:e>
            </m:acc>
          </m:e>
          <m:sup>
            <m:r>
              <w:rPr>
                <w:rFonts w:ascii="Cambria Math" w:eastAsia="Cambria Math" w:hAnsi="Cambria Math" w:cs="Cambria Math"/>
                <w:sz w:val="20"/>
                <w:szCs w:val="20"/>
              </w:rPr>
              <m:t>2</m:t>
            </m:r>
          </m:sup>
        </m:sSup>
      </m:oMath>
      <w:r>
        <w:rPr>
          <w:rFonts w:ascii="Arial" w:eastAsia="Arial" w:hAnsi="Arial" w:cs="Arial"/>
          <w:sz w:val="20"/>
          <w:szCs w:val="20"/>
        </w:rPr>
        <w:t>)</w:t>
      </w:r>
      <w:r>
        <w:rPr>
          <w:rFonts w:ascii="Arial" w:eastAsia="Arial" w:hAnsi="Arial" w:cs="Arial"/>
          <w:sz w:val="22"/>
          <w:szCs w:val="22"/>
        </w:rPr>
        <w:t xml:space="preserve"> that weights the contribution of each mutant to overall variance explained based on the number of mutants that share its mutation type (diploids, IRA1 nonsense, IRA1 missense, GPB2, etc.). The use of this weighting is conservative, as it reduces the inflation of prediction that could be caused by the inclusion of similar mutants (with the same mutation type) in both the training and testing sets. We also note that the prediction results are qualitatively similar when using a standard variance explained measure (see Supplemental Figures). For overall predictive power across all mutants and conditions, we use the measure:</w:t>
      </w:r>
    </w:p>
    <w:p w:rsidR="000A4663" w:rsidRPr="00F603F6" w:rsidRDefault="00642D47" w:rsidP="000A4663">
      <w:pPr>
        <w:rPr>
          <w:rFonts w:eastAsiaTheme="minorEastAsia"/>
        </w:rPr>
      </w:pPr>
      <m:oMathPara>
        <m:oMath>
          <m:sSup>
            <m:sSupPr>
              <m:ctrlPr>
                <w:rPr>
                  <w:rFonts w:ascii="Cambria Math" w:eastAsiaTheme="minorHAnsi" w:hAnsi="Cambria Math" w:cstheme="minorBidi"/>
                  <w:i/>
                </w:rPr>
              </m:ctrlPr>
            </m:sSupPr>
            <m:e>
              <m:acc>
                <m:accPr>
                  <m:chr m:val="̃"/>
                  <m:ctrlPr>
                    <w:rPr>
                      <w:rFonts w:ascii="Cambria Math" w:eastAsiaTheme="minorHAnsi" w:hAnsi="Cambria Math" w:cstheme="minorBidi"/>
                      <w:i/>
                    </w:rPr>
                  </m:ctrlPr>
                </m:accPr>
                <m:e>
                  <m:r>
                    <w:rPr>
                      <w:rFonts w:ascii="Cambria Math" w:hAnsi="Cambria Math"/>
                    </w:rPr>
                    <m:t>R</m:t>
                  </m:r>
                </m:e>
              </m:acc>
            </m:e>
            <m:sup>
              <m:r>
                <w:rPr>
                  <w:rFonts w:ascii="Cambria Math" w:hAnsi="Cambria Math"/>
                </w:rPr>
                <m:t>2</m:t>
              </m:r>
            </m:sup>
          </m:sSup>
          <m:r>
            <w:rPr>
              <w:rFonts w:ascii="Cambria Math" w:hAnsi="Cambria Math"/>
            </w:rPr>
            <m:t>=1-</m:t>
          </m:r>
          <m:f>
            <m:fPr>
              <m:ctrlPr>
                <w:rPr>
                  <w:rFonts w:ascii="Cambria Math" w:eastAsiaTheme="minorHAnsi" w:hAnsi="Cambria Math" w:cstheme="minorBidi"/>
                  <w:i/>
                </w:rPr>
              </m:ctrlPr>
            </m:fPr>
            <m:num>
              <m:nary>
                <m:naryPr>
                  <m:chr m:val="∑"/>
                  <m:limLoc m:val="undOvr"/>
                  <m:ctrlPr>
                    <w:rPr>
                      <w:rFonts w:ascii="Cambria Math" w:eastAsiaTheme="minorHAnsi" w:hAnsi="Cambria Math" w:cstheme="minorBidi"/>
                      <w:i/>
                    </w:rPr>
                  </m:ctrlPr>
                </m:naryPr>
                <m:sub>
                  <m:r>
                    <w:rPr>
                      <w:rFonts w:ascii="Cambria Math" w:hAnsi="Cambria Math"/>
                    </w:rPr>
                    <m:t>i</m:t>
                  </m:r>
                </m:sub>
                <m:sup>
                  <m:r>
                    <w:rPr>
                      <w:rFonts w:ascii="Cambria Math" w:hAnsi="Cambria Math"/>
                    </w:rPr>
                    <m:t>mutants</m:t>
                  </m:r>
                </m:sup>
                <m:e>
                  <m:nary>
                    <m:naryPr>
                      <m:chr m:val="∑"/>
                      <m:limLoc m:val="undOvr"/>
                      <m:ctrlPr>
                        <w:rPr>
                          <w:rFonts w:ascii="Cambria Math" w:eastAsiaTheme="minorHAnsi" w:hAnsi="Cambria Math" w:cstheme="minorBidi"/>
                          <w:i/>
                        </w:rPr>
                      </m:ctrlPr>
                    </m:naryPr>
                    <m:sub>
                      <m:r>
                        <w:rPr>
                          <w:rFonts w:ascii="Cambria Math" w:hAnsi="Cambria Math"/>
                        </w:rPr>
                        <m:t>j</m:t>
                      </m:r>
                    </m:sub>
                    <m:sup>
                      <m:r>
                        <w:rPr>
                          <w:rFonts w:ascii="Cambria Math" w:hAnsi="Cambria Math"/>
                        </w:rPr>
                        <m:t>conditions</m:t>
                      </m:r>
                    </m:sup>
                    <m:e>
                      <m:f>
                        <m:fPr>
                          <m:ctrlPr>
                            <w:rPr>
                              <w:rFonts w:ascii="Cambria Math" w:eastAsiaTheme="minorHAnsi" w:hAnsi="Cambria Math" w:cstheme="minorBidi"/>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type</m:t>
                              </m:r>
                              <m:d>
                                <m:dPr>
                                  <m:ctrlPr>
                                    <w:rPr>
                                      <w:rFonts w:ascii="Cambria Math" w:hAnsi="Cambria Math"/>
                                      <w:i/>
                                    </w:rPr>
                                  </m:ctrlPr>
                                </m:dPr>
                                <m:e>
                                  <m:r>
                                    <w:rPr>
                                      <w:rFonts w:ascii="Cambria Math" w:hAnsi="Cambria Math"/>
                                    </w:rPr>
                                    <m:t>i</m:t>
                                  </m:r>
                                </m:e>
                              </m:d>
                            </m:sub>
                          </m:sSub>
                        </m:den>
                      </m:f>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ij</m:t>
                                  </m:r>
                                </m:sub>
                              </m:sSub>
                              <m:r>
                                <w:rPr>
                                  <w:rFonts w:ascii="Cambria Math" w:hAnsi="Cambria Math"/>
                                </w:rPr>
                                <m:t>- </m:t>
                              </m:r>
                              <m:acc>
                                <m:accPr>
                                  <m:ctrlPr>
                                    <w:rPr>
                                      <w:rFonts w:ascii="Cambria Math" w:eastAsiaTheme="minorHAnsi" w:hAnsi="Cambria Math" w:cstheme="minorBidi"/>
                                      <w:i/>
                                    </w:rPr>
                                  </m:ctrlPr>
                                </m:accPr>
                                <m:e>
                                  <m:sSub>
                                    <m:sSubPr>
                                      <m:ctrlPr>
                                        <w:rPr>
                                          <w:rFonts w:ascii="Cambria Math" w:hAnsi="Cambria Math"/>
                                          <w:i/>
                                        </w:rPr>
                                      </m:ctrlPr>
                                    </m:sSubPr>
                                    <m:e>
                                      <m:r>
                                        <w:rPr>
                                          <w:rFonts w:ascii="Cambria Math" w:hAnsi="Cambria Math"/>
                                        </w:rPr>
                                        <m:t>f</m:t>
                                      </m:r>
                                    </m:e>
                                    <m:sub>
                                      <m:r>
                                        <w:rPr>
                                          <w:rFonts w:ascii="Cambria Math" w:hAnsi="Cambria Math"/>
                                        </w:rPr>
                                        <m:t>ij</m:t>
                                      </m:r>
                                    </m:sub>
                                  </m:sSub>
                                </m:e>
                              </m:acc>
                            </m:e>
                          </m:d>
                        </m:e>
                        <m:sup>
                          <m:r>
                            <w:rPr>
                              <w:rFonts w:ascii="Cambria Math" w:hAnsi="Cambria Math"/>
                            </w:rPr>
                            <m:t>2</m:t>
                          </m:r>
                        </m:sup>
                      </m:sSup>
                    </m:e>
                  </m:nary>
                </m:e>
              </m:nary>
            </m:num>
            <m:den>
              <m:nary>
                <m:naryPr>
                  <m:chr m:val="∑"/>
                  <m:limLoc m:val="undOvr"/>
                  <m:ctrlPr>
                    <w:rPr>
                      <w:rFonts w:ascii="Cambria Math" w:eastAsiaTheme="minorHAnsi" w:hAnsi="Cambria Math" w:cstheme="minorBidi"/>
                      <w:i/>
                    </w:rPr>
                  </m:ctrlPr>
                </m:naryPr>
                <m:sub>
                  <m:r>
                    <w:rPr>
                      <w:rFonts w:ascii="Cambria Math" w:hAnsi="Cambria Math"/>
                    </w:rPr>
                    <m:t>i</m:t>
                  </m:r>
                </m:sub>
                <m:sup>
                  <m:r>
                    <w:rPr>
                      <w:rFonts w:ascii="Cambria Math" w:hAnsi="Cambria Math"/>
                    </w:rPr>
                    <m:t>mutants</m:t>
                  </m:r>
                </m:sup>
                <m:e>
                  <m:nary>
                    <m:naryPr>
                      <m:chr m:val="∑"/>
                      <m:limLoc m:val="undOvr"/>
                      <m:ctrlPr>
                        <w:rPr>
                          <w:rFonts w:ascii="Cambria Math" w:eastAsiaTheme="minorHAnsi" w:hAnsi="Cambria Math" w:cstheme="minorBidi"/>
                          <w:i/>
                        </w:rPr>
                      </m:ctrlPr>
                    </m:naryPr>
                    <m:sub>
                      <m:r>
                        <w:rPr>
                          <w:rFonts w:ascii="Cambria Math" w:hAnsi="Cambria Math"/>
                        </w:rPr>
                        <m:t>j</m:t>
                      </m:r>
                    </m:sub>
                    <m:sup>
                      <m:r>
                        <w:rPr>
                          <w:rFonts w:ascii="Cambria Math" w:hAnsi="Cambria Math"/>
                        </w:rPr>
                        <m:t>conditions</m:t>
                      </m:r>
                    </m:sup>
                    <m:e>
                      <m:f>
                        <m:fPr>
                          <m:ctrlPr>
                            <w:rPr>
                              <w:rFonts w:ascii="Cambria Math" w:eastAsiaTheme="minorHAnsi" w:hAnsi="Cambria Math" w:cstheme="minorBidi"/>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type</m:t>
                              </m:r>
                              <m:d>
                                <m:dPr>
                                  <m:ctrlPr>
                                    <w:rPr>
                                      <w:rFonts w:ascii="Cambria Math" w:hAnsi="Cambria Math"/>
                                      <w:i/>
                                    </w:rPr>
                                  </m:ctrlPr>
                                </m:dPr>
                                <m:e>
                                  <m:r>
                                    <w:rPr>
                                      <w:rFonts w:ascii="Cambria Math" w:hAnsi="Cambria Math"/>
                                    </w:rPr>
                                    <m:t>i</m:t>
                                  </m:r>
                                </m:e>
                              </m:d>
                            </m:sub>
                          </m:sSub>
                        </m:den>
                      </m:f>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ij</m:t>
                                  </m:r>
                                </m:sub>
                              </m:sSub>
                              <m:r>
                                <w:rPr>
                                  <w:rFonts w:ascii="Cambria Math" w:hAnsi="Cambria Math"/>
                                </w:rPr>
                                <m:t>- </m:t>
                              </m:r>
                              <m:acc>
                                <m:accPr>
                                  <m:chr m:val="̅"/>
                                  <m:ctrlPr>
                                    <w:rPr>
                                      <w:rFonts w:ascii="Cambria Math" w:eastAsiaTheme="minorHAnsi" w:hAnsi="Cambria Math" w:cstheme="minorBidi"/>
                                      <w:i/>
                                    </w:rPr>
                                  </m:ctrlPr>
                                </m:accPr>
                                <m:e>
                                  <m:r>
                                    <w:rPr>
                                      <w:rFonts w:ascii="Cambria Math" w:hAnsi="Cambria Math"/>
                                    </w:rPr>
                                    <m:t>f</m:t>
                                  </m:r>
                                </m:e>
                              </m:acc>
                            </m:e>
                          </m:d>
                        </m:e>
                        <m:sup>
                          <m:r>
                            <w:rPr>
                              <w:rFonts w:ascii="Cambria Math" w:hAnsi="Cambria Math"/>
                            </w:rPr>
                            <m:t>2</m:t>
                          </m:r>
                        </m:sup>
                      </m:sSup>
                    </m:e>
                  </m:nary>
                </m:e>
              </m:nary>
            </m:den>
          </m:f>
        </m:oMath>
      </m:oMathPara>
    </w:p>
    <w:p w:rsidR="00EA0121" w:rsidRDefault="00EA0121">
      <w:pPr>
        <w:jc w:val="center"/>
        <w:rPr>
          <w:rFonts w:ascii="Arial" w:eastAsia="Arial" w:hAnsi="Arial" w:cs="Arial"/>
          <w:sz w:val="22"/>
          <w:szCs w:val="22"/>
        </w:rPr>
      </w:pPr>
    </w:p>
    <w:p w:rsidR="000A4663" w:rsidRDefault="001D33C3">
      <w:pPr>
        <w:rPr>
          <w:rFonts w:ascii="Arial" w:eastAsia="Arial" w:hAnsi="Arial" w:cs="Arial"/>
          <w:sz w:val="22"/>
          <w:szCs w:val="22"/>
        </w:rPr>
      </w:pPr>
      <w:r>
        <w:rPr>
          <w:rFonts w:ascii="Arial" w:eastAsia="Arial" w:hAnsi="Arial" w:cs="Arial"/>
          <w:sz w:val="22"/>
          <w:szCs w:val="22"/>
        </w:rPr>
        <w:lastRenderedPageBreak/>
        <w:t xml:space="preserve">where </w:t>
      </w:r>
      <m:oMath>
        <m:acc>
          <m:accPr>
            <m:chr m:val="̅"/>
            <m:ctrlPr>
              <w:rPr>
                <w:rFonts w:ascii="Cambria Math" w:eastAsiaTheme="minorHAnsi" w:hAnsi="Cambria Math" w:cstheme="minorBidi"/>
                <w:i/>
              </w:rPr>
            </m:ctrlPr>
          </m:accPr>
          <m:e>
            <m:r>
              <w:rPr>
                <w:rFonts w:ascii="Cambria Math" w:hAnsi="Cambria Math"/>
              </w:rPr>
              <m:t>f</m:t>
            </m:r>
          </m:e>
        </m:acc>
      </m:oMath>
      <w:r>
        <w:rPr>
          <w:rFonts w:ascii="Arial" w:eastAsia="Arial" w:hAnsi="Arial" w:cs="Arial"/>
          <w:sz w:val="22"/>
          <w:szCs w:val="22"/>
        </w:rPr>
        <w:t xml:space="preserve">denotes the average fitness for all evaluated mutants and evaluated conditions. </w:t>
      </w:r>
    </w:p>
    <w:p w:rsidR="00EA0121" w:rsidRDefault="001D33C3">
      <w:pPr>
        <w:rPr>
          <w:rFonts w:ascii="Arial" w:eastAsia="Arial" w:hAnsi="Arial" w:cs="Arial"/>
          <w:sz w:val="22"/>
          <w:szCs w:val="22"/>
        </w:rPr>
      </w:pPr>
      <w:r>
        <w:rPr>
          <w:rFonts w:ascii="Arial" w:eastAsia="Arial" w:hAnsi="Arial" w:cs="Arial"/>
          <w:sz w:val="22"/>
          <w:szCs w:val="22"/>
        </w:rPr>
        <w:t xml:space="preserve">For predictive power per condition </w:t>
      </w:r>
      <w:r>
        <w:rPr>
          <w:rFonts w:ascii="Arial" w:eastAsia="Arial" w:hAnsi="Arial" w:cs="Arial"/>
          <w:i/>
          <w:sz w:val="22"/>
          <w:szCs w:val="22"/>
        </w:rPr>
        <w:t>j</w:t>
      </w:r>
      <w:r>
        <w:rPr>
          <w:rFonts w:ascii="Arial" w:eastAsia="Arial" w:hAnsi="Arial" w:cs="Arial"/>
          <w:sz w:val="22"/>
          <w:szCs w:val="22"/>
        </w:rPr>
        <w:t>, we use a similar measure:</w:t>
      </w:r>
    </w:p>
    <w:p w:rsidR="000A4663" w:rsidRPr="000953C8" w:rsidRDefault="00642D47" w:rsidP="000A4663">
      <w:pPr>
        <w:rPr>
          <w:rFonts w:eastAsiaTheme="minorEastAsia"/>
        </w:rPr>
      </w:pPr>
      <m:oMathPara>
        <m:oMath>
          <m:sSup>
            <m:sSupPr>
              <m:ctrlPr>
                <w:rPr>
                  <w:rFonts w:ascii="Cambria Math" w:eastAsiaTheme="minorHAnsi" w:hAnsi="Cambria Math" w:cstheme="minorBidi"/>
                  <w:i/>
                </w:rPr>
              </m:ctrlPr>
            </m:sSupPr>
            <m:e>
              <m:acc>
                <m:accPr>
                  <m:chr m:val="̃"/>
                  <m:ctrlPr>
                    <w:rPr>
                      <w:rFonts w:ascii="Cambria Math" w:eastAsiaTheme="minorHAnsi" w:hAnsi="Cambria Math" w:cstheme="minorBidi"/>
                      <w:i/>
                    </w:rPr>
                  </m:ctrlPr>
                </m:accPr>
                <m:e>
                  <m:sSub>
                    <m:sSubPr>
                      <m:ctrlPr>
                        <w:rPr>
                          <w:rFonts w:ascii="Cambria Math" w:hAnsi="Cambria Math"/>
                          <w:i/>
                        </w:rPr>
                      </m:ctrlPr>
                    </m:sSubPr>
                    <m:e>
                      <m:r>
                        <w:rPr>
                          <w:rFonts w:ascii="Cambria Math" w:hAnsi="Cambria Math"/>
                        </w:rPr>
                        <m:t>R</m:t>
                      </m:r>
                    </m:e>
                    <m:sub>
                      <m:r>
                        <w:rPr>
                          <w:rFonts w:ascii="Cambria Math" w:hAnsi="Cambria Math"/>
                        </w:rPr>
                        <m:t>j</m:t>
                      </m:r>
                    </m:sub>
                  </m:sSub>
                </m:e>
              </m:acc>
            </m:e>
            <m:sup>
              <m:r>
                <w:rPr>
                  <w:rFonts w:ascii="Cambria Math" w:hAnsi="Cambria Math"/>
                </w:rPr>
                <m:t>2</m:t>
              </m:r>
            </m:sup>
          </m:sSup>
          <m:r>
            <w:rPr>
              <w:rFonts w:ascii="Cambria Math" w:hAnsi="Cambria Math"/>
            </w:rPr>
            <m:t>=1-</m:t>
          </m:r>
          <m:f>
            <m:fPr>
              <m:ctrlPr>
                <w:rPr>
                  <w:rFonts w:ascii="Cambria Math" w:eastAsiaTheme="minorHAnsi" w:hAnsi="Cambria Math" w:cstheme="minorBidi"/>
                  <w:i/>
                </w:rPr>
              </m:ctrlPr>
            </m:fPr>
            <m:num>
              <m:nary>
                <m:naryPr>
                  <m:chr m:val="∑"/>
                  <m:limLoc m:val="undOvr"/>
                  <m:ctrlPr>
                    <w:rPr>
                      <w:rFonts w:ascii="Cambria Math" w:eastAsiaTheme="minorHAnsi" w:hAnsi="Cambria Math" w:cstheme="minorBidi"/>
                      <w:i/>
                    </w:rPr>
                  </m:ctrlPr>
                </m:naryPr>
                <m:sub>
                  <m:r>
                    <w:rPr>
                      <w:rFonts w:ascii="Cambria Math" w:hAnsi="Cambria Math"/>
                    </w:rPr>
                    <m:t>i</m:t>
                  </m:r>
                </m:sub>
                <m:sup>
                  <m:r>
                    <w:rPr>
                      <w:rFonts w:ascii="Cambria Math" w:hAnsi="Cambria Math"/>
                    </w:rPr>
                    <m:t>mutants</m:t>
                  </m:r>
                </m:sup>
                <m:e>
                  <m:f>
                    <m:fPr>
                      <m:ctrlPr>
                        <w:rPr>
                          <w:rFonts w:ascii="Cambria Math" w:eastAsiaTheme="minorHAnsi" w:hAnsi="Cambria Math" w:cstheme="minorBidi"/>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type</m:t>
                          </m:r>
                          <m:d>
                            <m:dPr>
                              <m:ctrlPr>
                                <w:rPr>
                                  <w:rFonts w:ascii="Cambria Math" w:hAnsi="Cambria Math"/>
                                  <w:i/>
                                </w:rPr>
                              </m:ctrlPr>
                            </m:dPr>
                            <m:e>
                              <m:r>
                                <w:rPr>
                                  <w:rFonts w:ascii="Cambria Math" w:hAnsi="Cambria Math"/>
                                </w:rPr>
                                <m:t>i</m:t>
                              </m:r>
                            </m:e>
                          </m:d>
                        </m:sub>
                      </m:sSub>
                    </m:den>
                  </m:f>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ij</m:t>
                              </m:r>
                            </m:sub>
                          </m:sSub>
                          <m:r>
                            <w:rPr>
                              <w:rFonts w:ascii="Cambria Math" w:hAnsi="Cambria Math"/>
                            </w:rPr>
                            <m:t>- </m:t>
                          </m:r>
                          <m:acc>
                            <m:accPr>
                              <m:ctrlPr>
                                <w:rPr>
                                  <w:rFonts w:ascii="Cambria Math" w:eastAsiaTheme="minorHAnsi" w:hAnsi="Cambria Math" w:cstheme="minorBidi"/>
                                  <w:i/>
                                </w:rPr>
                              </m:ctrlPr>
                            </m:accPr>
                            <m:e>
                              <m:sSub>
                                <m:sSubPr>
                                  <m:ctrlPr>
                                    <w:rPr>
                                      <w:rFonts w:ascii="Cambria Math" w:hAnsi="Cambria Math"/>
                                      <w:i/>
                                    </w:rPr>
                                  </m:ctrlPr>
                                </m:sSubPr>
                                <m:e>
                                  <m:r>
                                    <w:rPr>
                                      <w:rFonts w:ascii="Cambria Math" w:hAnsi="Cambria Math"/>
                                    </w:rPr>
                                    <m:t>f</m:t>
                                  </m:r>
                                </m:e>
                                <m:sub>
                                  <m:r>
                                    <w:rPr>
                                      <w:rFonts w:ascii="Cambria Math" w:hAnsi="Cambria Math"/>
                                    </w:rPr>
                                    <m:t>ij</m:t>
                                  </m:r>
                                </m:sub>
                              </m:sSub>
                            </m:e>
                          </m:acc>
                        </m:e>
                      </m:d>
                    </m:e>
                    <m:sup>
                      <m:r>
                        <w:rPr>
                          <w:rFonts w:ascii="Cambria Math" w:hAnsi="Cambria Math"/>
                        </w:rPr>
                        <m:t>2</m:t>
                      </m:r>
                    </m:sup>
                  </m:sSup>
                </m:e>
              </m:nary>
            </m:num>
            <m:den>
              <m:nary>
                <m:naryPr>
                  <m:chr m:val="∑"/>
                  <m:limLoc m:val="undOvr"/>
                  <m:ctrlPr>
                    <w:rPr>
                      <w:rFonts w:ascii="Cambria Math" w:eastAsiaTheme="minorHAnsi" w:hAnsi="Cambria Math" w:cstheme="minorBidi"/>
                      <w:i/>
                    </w:rPr>
                  </m:ctrlPr>
                </m:naryPr>
                <m:sub>
                  <m:r>
                    <w:rPr>
                      <w:rFonts w:ascii="Cambria Math" w:hAnsi="Cambria Math"/>
                    </w:rPr>
                    <m:t>i</m:t>
                  </m:r>
                </m:sub>
                <m:sup>
                  <m:r>
                    <w:rPr>
                      <w:rFonts w:ascii="Cambria Math" w:hAnsi="Cambria Math"/>
                    </w:rPr>
                    <m:t>mutants</m:t>
                  </m:r>
                </m:sup>
                <m:e>
                  <m:f>
                    <m:fPr>
                      <m:ctrlPr>
                        <w:rPr>
                          <w:rFonts w:ascii="Cambria Math" w:eastAsiaTheme="minorHAnsi" w:hAnsi="Cambria Math" w:cstheme="minorBidi"/>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type</m:t>
                          </m:r>
                          <m:d>
                            <m:dPr>
                              <m:ctrlPr>
                                <w:rPr>
                                  <w:rFonts w:ascii="Cambria Math" w:hAnsi="Cambria Math"/>
                                  <w:i/>
                                </w:rPr>
                              </m:ctrlPr>
                            </m:dPr>
                            <m:e>
                              <m:r>
                                <w:rPr>
                                  <w:rFonts w:ascii="Cambria Math" w:hAnsi="Cambria Math"/>
                                </w:rPr>
                                <m:t>i</m:t>
                              </m:r>
                            </m:e>
                          </m:d>
                        </m:sub>
                      </m:sSub>
                    </m:den>
                  </m:f>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ij</m:t>
                              </m:r>
                            </m:sub>
                          </m:sSub>
                          <m:r>
                            <w:rPr>
                              <w:rFonts w:ascii="Cambria Math" w:hAnsi="Cambria Math"/>
                            </w:rPr>
                            <m:t>- </m:t>
                          </m:r>
                          <m:acc>
                            <m:accPr>
                              <m:chr m:val="̅"/>
                              <m:ctrlPr>
                                <w:rPr>
                                  <w:rFonts w:ascii="Cambria Math" w:eastAsiaTheme="minorHAnsi" w:hAnsi="Cambria Math" w:cstheme="minorBidi"/>
                                  <w:i/>
                                </w:rPr>
                              </m:ctrlPr>
                            </m:accPr>
                            <m:e>
                              <m:sSub>
                                <m:sSubPr>
                                  <m:ctrlPr>
                                    <w:rPr>
                                      <w:rFonts w:ascii="Cambria Math" w:hAnsi="Cambria Math"/>
                                      <w:i/>
                                    </w:rPr>
                                  </m:ctrlPr>
                                </m:sSubPr>
                                <m:e>
                                  <m:r>
                                    <w:rPr>
                                      <w:rFonts w:ascii="Cambria Math" w:hAnsi="Cambria Math"/>
                                    </w:rPr>
                                    <m:t>f</m:t>
                                  </m:r>
                                </m:e>
                                <m:sub>
                                  <m:r>
                                    <w:rPr>
                                      <w:rFonts w:ascii="Cambria Math" w:hAnsi="Cambria Math"/>
                                    </w:rPr>
                                    <m:t>j</m:t>
                                  </m:r>
                                </m:sub>
                              </m:sSub>
                            </m:e>
                          </m:acc>
                        </m:e>
                      </m:d>
                    </m:e>
                    <m:sup>
                      <m:r>
                        <w:rPr>
                          <w:rFonts w:ascii="Cambria Math" w:hAnsi="Cambria Math"/>
                        </w:rPr>
                        <m:t>2</m:t>
                      </m:r>
                    </m:sup>
                  </m:sSup>
                </m:e>
              </m:nary>
            </m:den>
          </m:f>
        </m:oMath>
      </m:oMathPara>
    </w:p>
    <w:p w:rsidR="00EA0121" w:rsidRDefault="00EA0121">
      <w:pPr>
        <w:jc w:val="center"/>
        <w:rPr>
          <w:rFonts w:ascii="Arial" w:eastAsia="Arial" w:hAnsi="Arial" w:cs="Arial"/>
          <w:sz w:val="22"/>
          <w:szCs w:val="22"/>
        </w:rPr>
      </w:pPr>
    </w:p>
    <w:p w:rsidR="00EA0121" w:rsidRDefault="001D33C3">
      <w:pPr>
        <w:rPr>
          <w:rFonts w:ascii="Arial" w:eastAsia="Arial" w:hAnsi="Arial" w:cs="Arial"/>
          <w:sz w:val="22"/>
          <w:szCs w:val="22"/>
        </w:rPr>
      </w:pPr>
      <w:r>
        <w:rPr>
          <w:rFonts w:ascii="Arial" w:eastAsia="Arial" w:hAnsi="Arial" w:cs="Arial"/>
          <w:sz w:val="22"/>
          <w:szCs w:val="22"/>
        </w:rPr>
        <w:t>where</w:t>
      </w:r>
      <m:oMath>
        <m:r>
          <w:rPr>
            <w:rFonts w:ascii="Cambria Math" w:hAnsi="Cambria Math"/>
          </w:rPr>
          <m:t> </m:t>
        </m:r>
        <m:acc>
          <m:accPr>
            <m:chr m:val="̅"/>
            <m:ctrlPr>
              <w:rPr>
                <w:rFonts w:ascii="Cambria Math" w:eastAsiaTheme="minorHAnsi" w:hAnsi="Cambria Math" w:cstheme="minorBidi"/>
                <w:i/>
              </w:rPr>
            </m:ctrlPr>
          </m:accPr>
          <m:e>
            <m:sSub>
              <m:sSubPr>
                <m:ctrlPr>
                  <w:rPr>
                    <w:rFonts w:ascii="Cambria Math" w:hAnsi="Cambria Math"/>
                    <w:i/>
                  </w:rPr>
                </m:ctrlPr>
              </m:sSubPr>
              <m:e>
                <m:r>
                  <w:rPr>
                    <w:rFonts w:ascii="Cambria Math" w:hAnsi="Cambria Math"/>
                  </w:rPr>
                  <m:t>f</m:t>
                </m:r>
              </m:e>
              <m:sub>
                <m:r>
                  <w:rPr>
                    <w:rFonts w:ascii="Cambria Math" w:hAnsi="Cambria Math"/>
                  </w:rPr>
                  <m:t>j</m:t>
                </m:r>
              </m:sub>
            </m:sSub>
          </m:e>
        </m:acc>
      </m:oMath>
      <w:r w:rsidR="000A4663">
        <w:rPr>
          <w:rFonts w:ascii="Arial" w:eastAsia="Arial" w:hAnsi="Arial" w:cs="Arial"/>
        </w:rPr>
        <w:t xml:space="preserve"> </w:t>
      </w:r>
      <w:r>
        <w:rPr>
          <w:rFonts w:ascii="Arial" w:eastAsia="Arial" w:hAnsi="Arial" w:cs="Arial"/>
          <w:sz w:val="22"/>
          <w:szCs w:val="22"/>
        </w:rPr>
        <w:t xml:space="preserve">denotes the average fitness across all evaluated mutants in condition </w:t>
      </w:r>
      <w:r>
        <w:rPr>
          <w:rFonts w:ascii="Arial" w:eastAsia="Arial" w:hAnsi="Arial" w:cs="Arial"/>
          <w:i/>
          <w:sz w:val="22"/>
          <w:szCs w:val="22"/>
        </w:rPr>
        <w:t>j.</w:t>
      </w:r>
      <w:r>
        <w:rPr>
          <w:rFonts w:ascii="Arial" w:eastAsia="Arial" w:hAnsi="Arial" w:cs="Arial"/>
          <w:sz w:val="22"/>
          <w:szCs w:val="22"/>
        </w:rPr>
        <w:t xml:space="preserve"> </w:t>
      </w:r>
    </w:p>
    <w:p w:rsidR="00EA0121" w:rsidRDefault="00EA0121">
      <w:pPr>
        <w:rPr>
          <w:rFonts w:ascii="Arial" w:eastAsia="Arial" w:hAnsi="Arial" w:cs="Arial"/>
          <w:sz w:val="22"/>
          <w:szCs w:val="22"/>
        </w:rPr>
      </w:pPr>
    </w:p>
    <w:p w:rsidR="00EA0121" w:rsidRDefault="001D33C3">
      <w:pPr>
        <w:rPr>
          <w:rFonts w:ascii="Arial" w:eastAsia="Arial" w:hAnsi="Arial" w:cs="Arial"/>
          <w:sz w:val="22"/>
          <w:szCs w:val="22"/>
        </w:rPr>
      </w:pPr>
      <w:r>
        <w:rPr>
          <w:rFonts w:ascii="Arial" w:eastAsia="Arial" w:hAnsi="Arial" w:cs="Arial"/>
          <w:sz w:val="22"/>
          <w:szCs w:val="22"/>
        </w:rPr>
        <w:t xml:space="preserve">Note that this measure has a range between negative infinity and 1, where negative values indicate that the weighted squared error from the prediction is larger than the weighted squared error from the average fitness in the condition. </w:t>
      </w:r>
    </w:p>
    <w:p w:rsidR="00EA0121" w:rsidRDefault="00EA0121">
      <w:pPr>
        <w:rPr>
          <w:rFonts w:ascii="Arial" w:eastAsia="Arial" w:hAnsi="Arial" w:cs="Arial"/>
          <w:b/>
          <w:sz w:val="22"/>
          <w:szCs w:val="22"/>
        </w:rPr>
      </w:pPr>
    </w:p>
    <w:p w:rsidR="00EA0121" w:rsidRDefault="001D33C3">
      <w:pPr>
        <w:rPr>
          <w:rFonts w:ascii="Arial" w:eastAsia="Arial" w:hAnsi="Arial" w:cs="Arial"/>
          <w:b/>
          <w:sz w:val="22"/>
          <w:szCs w:val="22"/>
        </w:rPr>
      </w:pPr>
      <w:r>
        <w:rPr>
          <w:rFonts w:ascii="Arial" w:eastAsia="Arial" w:hAnsi="Arial" w:cs="Arial"/>
          <w:b/>
          <w:sz w:val="22"/>
          <w:szCs w:val="22"/>
        </w:rPr>
        <w:t>DATA AND CODE AVAILABILITY</w:t>
      </w:r>
    </w:p>
    <w:p w:rsidR="00EA0121" w:rsidRDefault="00EA0121">
      <w:pPr>
        <w:rPr>
          <w:rFonts w:ascii="Arial" w:eastAsia="Arial" w:hAnsi="Arial" w:cs="Arial"/>
          <w:b/>
          <w:sz w:val="22"/>
          <w:szCs w:val="22"/>
        </w:rPr>
      </w:pPr>
    </w:p>
    <w:p w:rsidR="00EA0121" w:rsidRDefault="001D33C3">
      <w:pPr>
        <w:rPr>
          <w:rFonts w:ascii="Arial" w:eastAsia="Arial" w:hAnsi="Arial" w:cs="Arial"/>
          <w:b/>
          <w:sz w:val="22"/>
          <w:szCs w:val="22"/>
        </w:rPr>
      </w:pPr>
      <w:r>
        <w:rPr>
          <w:rFonts w:ascii="Arial" w:eastAsia="Arial" w:hAnsi="Arial" w:cs="Arial"/>
          <w:b/>
          <w:sz w:val="22"/>
          <w:szCs w:val="22"/>
        </w:rPr>
        <w:t xml:space="preserve">Data Resource </w:t>
      </w:r>
    </w:p>
    <w:p w:rsidR="00EA0121" w:rsidRDefault="001D33C3">
      <w:pPr>
        <w:rPr>
          <w:rFonts w:ascii="Arial" w:eastAsia="Arial" w:hAnsi="Arial" w:cs="Arial"/>
          <w:sz w:val="22"/>
          <w:szCs w:val="22"/>
        </w:rPr>
      </w:pPr>
      <w:r>
        <w:rPr>
          <w:rFonts w:ascii="Arial" w:eastAsia="Arial" w:hAnsi="Arial" w:cs="Arial"/>
          <w:sz w:val="22"/>
          <w:szCs w:val="22"/>
        </w:rPr>
        <w:t xml:space="preserve">The raw Illumina sequencing data for the fitness measurement assays can be found at []. </w:t>
      </w:r>
    </w:p>
    <w:p w:rsidR="00EA0121" w:rsidRDefault="00EA0121">
      <w:pPr>
        <w:rPr>
          <w:rFonts w:ascii="Arial" w:eastAsia="Arial" w:hAnsi="Arial" w:cs="Arial"/>
          <w:sz w:val="22"/>
          <w:szCs w:val="22"/>
        </w:rPr>
      </w:pPr>
    </w:p>
    <w:p w:rsidR="00EA0121" w:rsidRDefault="001D33C3">
      <w:pPr>
        <w:rPr>
          <w:rFonts w:ascii="Arial" w:eastAsia="Arial" w:hAnsi="Arial" w:cs="Arial"/>
          <w:b/>
          <w:sz w:val="22"/>
          <w:szCs w:val="22"/>
        </w:rPr>
      </w:pPr>
      <w:r>
        <w:rPr>
          <w:rFonts w:ascii="Arial" w:eastAsia="Arial" w:hAnsi="Arial" w:cs="Arial"/>
          <w:b/>
          <w:sz w:val="22"/>
          <w:szCs w:val="22"/>
        </w:rPr>
        <w:t>Code</w:t>
      </w:r>
    </w:p>
    <w:p w:rsidR="00EA0121" w:rsidRDefault="001D33C3">
      <w:pPr>
        <w:rPr>
          <w:rFonts w:ascii="Arial" w:eastAsia="Arial" w:hAnsi="Arial" w:cs="Arial"/>
          <w:sz w:val="22"/>
          <w:szCs w:val="22"/>
        </w:rPr>
      </w:pPr>
      <w:r>
        <w:rPr>
          <w:rFonts w:ascii="Arial" w:eastAsia="Arial" w:hAnsi="Arial" w:cs="Arial"/>
          <w:sz w:val="22"/>
          <w:szCs w:val="22"/>
        </w:rPr>
        <w:t>The software repository for the barcode counting code can be found at []</w:t>
      </w:r>
    </w:p>
    <w:p w:rsidR="00EA0121" w:rsidRDefault="001D33C3">
      <w:pPr>
        <w:rPr>
          <w:rFonts w:ascii="Arial" w:eastAsia="Arial" w:hAnsi="Arial" w:cs="Arial"/>
          <w:sz w:val="22"/>
          <w:szCs w:val="22"/>
        </w:rPr>
      </w:pPr>
      <w:r>
        <w:rPr>
          <w:rFonts w:ascii="Arial" w:eastAsia="Arial" w:hAnsi="Arial" w:cs="Arial"/>
          <w:sz w:val="22"/>
          <w:szCs w:val="22"/>
        </w:rPr>
        <w:t>The software repository for the fitness estimate inference can be found at [].</w:t>
      </w:r>
    </w:p>
    <w:p w:rsidR="00EA0121" w:rsidRDefault="001D33C3">
      <w:pPr>
        <w:rPr>
          <w:rFonts w:ascii="Arial" w:eastAsia="Arial" w:hAnsi="Arial" w:cs="Arial"/>
          <w:sz w:val="22"/>
          <w:szCs w:val="22"/>
        </w:rPr>
      </w:pPr>
      <w:r>
        <w:rPr>
          <w:rFonts w:ascii="Arial" w:eastAsia="Arial" w:hAnsi="Arial" w:cs="Arial"/>
          <w:sz w:val="22"/>
          <w:szCs w:val="22"/>
        </w:rPr>
        <w:t>The code for all downstream analysis, including figure generation can be found at https://github.com/grantkinsler/1BigBatch.</w:t>
      </w:r>
    </w:p>
    <w:p w:rsidR="00EA0121" w:rsidRDefault="00EA0121">
      <w:pPr>
        <w:rPr>
          <w:rFonts w:ascii="Arial" w:eastAsia="Arial" w:hAnsi="Arial" w:cs="Arial"/>
          <w:sz w:val="22"/>
          <w:szCs w:val="22"/>
        </w:rPr>
      </w:pPr>
    </w:p>
    <w:p w:rsidR="00EA0121" w:rsidRDefault="001D33C3">
      <w:pPr>
        <w:rPr>
          <w:rFonts w:ascii="Arial" w:eastAsia="Arial" w:hAnsi="Arial" w:cs="Arial"/>
          <w:b/>
          <w:sz w:val="22"/>
          <w:szCs w:val="22"/>
        </w:rPr>
      </w:pPr>
      <w:r>
        <w:rPr>
          <w:rFonts w:ascii="Arial" w:eastAsia="Arial" w:hAnsi="Arial" w:cs="Arial"/>
          <w:b/>
          <w:sz w:val="22"/>
          <w:szCs w:val="22"/>
        </w:rPr>
        <w:t>KEY RESOURCES TABLE</w:t>
      </w:r>
    </w:p>
    <w:p w:rsidR="00EA0121" w:rsidRDefault="00EA0121">
      <w:pPr>
        <w:rPr>
          <w:rFonts w:ascii="Arial" w:eastAsia="Arial" w:hAnsi="Arial" w:cs="Arial"/>
          <w:b/>
          <w:sz w:val="22"/>
          <w:szCs w:val="22"/>
        </w:rPr>
      </w:pPr>
    </w:p>
    <w:p w:rsidR="00EA0121" w:rsidRDefault="00EA0121">
      <w:pPr>
        <w:rPr>
          <w:rFonts w:ascii="Arial" w:eastAsia="Arial" w:hAnsi="Arial" w:cs="Arial"/>
          <w:b/>
          <w:sz w:val="22"/>
          <w:szCs w:val="22"/>
        </w:rPr>
      </w:pPr>
    </w:p>
    <w:p w:rsidR="00EA0121" w:rsidRDefault="00EA0121">
      <w:pPr>
        <w:widowControl w:val="0"/>
        <w:spacing w:after="240" w:line="276" w:lineRule="auto"/>
        <w:rPr>
          <w:rFonts w:ascii="Arial" w:eastAsia="Arial" w:hAnsi="Arial" w:cs="Arial"/>
          <w:b/>
          <w:color w:val="000000"/>
          <w:sz w:val="22"/>
          <w:szCs w:val="22"/>
        </w:rPr>
      </w:pPr>
    </w:p>
    <w:p w:rsidR="00EA0121" w:rsidRDefault="00EA0121">
      <w:pPr>
        <w:widowControl w:val="0"/>
        <w:spacing w:after="240" w:line="288" w:lineRule="auto"/>
        <w:rPr>
          <w:rFonts w:ascii="Arial" w:eastAsia="Arial" w:hAnsi="Arial" w:cs="Arial"/>
          <w:b/>
          <w:color w:val="000000"/>
          <w:sz w:val="22"/>
          <w:szCs w:val="22"/>
        </w:rPr>
      </w:pPr>
    </w:p>
    <w:p w:rsidR="00EA0121" w:rsidRDefault="00EA0121">
      <w:pPr>
        <w:widowControl w:val="0"/>
        <w:spacing w:after="240" w:line="288" w:lineRule="auto"/>
        <w:rPr>
          <w:rFonts w:ascii="Arial" w:eastAsia="Arial" w:hAnsi="Arial" w:cs="Arial"/>
          <w:b/>
          <w:color w:val="000000"/>
          <w:sz w:val="22"/>
          <w:szCs w:val="22"/>
        </w:rPr>
      </w:pPr>
    </w:p>
    <w:p w:rsidR="00EA0121" w:rsidRDefault="00EA0121"/>
    <w:p w:rsidR="00EA0121" w:rsidRDefault="00EA0121"/>
    <w:sectPr w:rsidR="00EA0121" w:rsidSect="003C410A">
      <w:pgSz w:w="12240" w:h="15840"/>
      <w:pgMar w:top="1440" w:right="1440" w:bottom="1440" w:left="1440" w:header="720" w:footer="720" w:gutter="0"/>
      <w:lnNumType w:countBy="1" w:restart="continuous"/>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B22745" w:rsidRDefault="00B22745">
      <w:r>
        <w:separator/>
      </w:r>
    </w:p>
  </w:endnote>
  <w:endnote w:type="continuationSeparator" w:id="0">
    <w:p w:rsidR="00B22745" w:rsidRDefault="00B2274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4D"/>
    <w:family w:val="decorative"/>
    <w:pitch w:val="variable"/>
    <w:sig w:usb0="00000003" w:usb1="10000000" w:usb2="00000000" w:usb3="00000000" w:csb0="80000001" w:csb1="00000000"/>
  </w:font>
  <w:font w:name="Times New Roman">
    <w:panose1 w:val="02020603050405020304"/>
    <w:charset w:val="00"/>
    <w:family w:val="roman"/>
    <w:pitch w:val="variable"/>
    <w:sig w:usb0="20002A87" w:usb1="80000000" w:usb2="00000008" w:usb3="00000000" w:csb0="000001F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Noto Sans Symbols">
    <w:panose1 w:val="020B0604020202020204"/>
    <w:charset w:val="00"/>
    <w:family w:val="auto"/>
    <w:pitch w:val="default"/>
  </w:font>
  <w:font w:name="Calibri">
    <w:panose1 w:val="020F0502020204030204"/>
    <w:charset w:val="00"/>
    <w:family w:val="swiss"/>
    <w:pitch w:val="variable"/>
    <w:sig w:usb0="A00002EF" w:usb1="4000207B" w:usb2="00000000" w:usb3="00000000" w:csb0="0000009F" w:csb1="00000000"/>
  </w:font>
  <w:font w:name="Georgia">
    <w:panose1 w:val="02040502050405020303"/>
    <w:charset w:val="00"/>
    <w:family w:val="roman"/>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A00002EF" w:usb1="4000004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12429F" w:rsidRDefault="0012429F">
    <w:pPr>
      <w:jc w:val="center"/>
      <w:rPr>
        <w:rFonts w:ascii="Arial" w:eastAsia="Arial" w:hAnsi="Arial" w:cs="Arial"/>
        <w:sz w:val="22"/>
        <w:szCs w:val="22"/>
      </w:rPr>
    </w:pPr>
    <w:r>
      <w:rPr>
        <w:rFonts w:ascii="Arial" w:eastAsia="Arial" w:hAnsi="Arial" w:cs="Arial"/>
        <w:sz w:val="22"/>
        <w:szCs w:val="22"/>
      </w:rPr>
      <w:fldChar w:fldCharType="begin"/>
    </w:r>
    <w:r>
      <w:rPr>
        <w:rFonts w:ascii="Arial" w:eastAsia="Arial" w:hAnsi="Arial" w:cs="Arial"/>
        <w:sz w:val="22"/>
        <w:szCs w:val="22"/>
      </w:rPr>
      <w:instrText>PAGE</w:instrText>
    </w:r>
    <w:r>
      <w:rPr>
        <w:rFonts w:ascii="Arial" w:eastAsia="Arial" w:hAnsi="Arial" w:cs="Arial"/>
        <w:sz w:val="22"/>
        <w:szCs w:val="22"/>
      </w:rPr>
      <w:fldChar w:fldCharType="separate"/>
    </w:r>
    <w:r>
      <w:rPr>
        <w:rFonts w:ascii="Arial" w:eastAsia="Arial" w:hAnsi="Arial" w:cs="Arial"/>
        <w:noProof/>
        <w:sz w:val="22"/>
        <w:szCs w:val="22"/>
      </w:rPr>
      <w:t>1</w:t>
    </w:r>
    <w:r>
      <w:rPr>
        <w:rFonts w:ascii="Arial" w:eastAsia="Arial" w:hAnsi="Arial" w:cs="Arial"/>
        <w:sz w:val="22"/>
        <w:szCs w:val="22"/>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B22745" w:rsidRDefault="00B22745">
      <w:r>
        <w:separator/>
      </w:r>
    </w:p>
  </w:footnote>
  <w:footnote w:type="continuationSeparator" w:id="0">
    <w:p w:rsidR="00B22745" w:rsidRDefault="00B2274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12429F" w:rsidRDefault="0012429F">
    <w:pPr>
      <w:widowControl w:val="0"/>
      <w:spacing w:line="276" w:lineRule="auto"/>
      <w:rPr>
        <w:rFonts w:ascii="Arial" w:eastAsia="Arial" w:hAnsi="Arial" w:cs="Arial"/>
        <w:sz w:val="22"/>
        <w:szCs w:val="22"/>
      </w:rPr>
    </w:pPr>
  </w:p>
  <w:p w:rsidR="0012429F" w:rsidRDefault="0012429F">
    <w:pPr>
      <w:jc w:val="right"/>
      <w:rPr>
        <w:rFonts w:ascii="Arial" w:eastAsia="Arial" w:hAnsi="Arial" w:cs="Arial"/>
        <w:sz w:val="22"/>
        <w:szCs w:val="2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F8545CFC"/>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B07E5618"/>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4B94FBEC"/>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313C44B2"/>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520E50D2"/>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F7980610"/>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D30011A"/>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A072A280"/>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C0D0932A"/>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75ACA314"/>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EA424B"/>
    <w:multiLevelType w:val="multilevel"/>
    <w:tmpl w:val="F3EAE19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111459EE"/>
    <w:multiLevelType w:val="multilevel"/>
    <w:tmpl w:val="9CF27E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23982EC1"/>
    <w:multiLevelType w:val="multilevel"/>
    <w:tmpl w:val="C10EB2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25520269"/>
    <w:multiLevelType w:val="multilevel"/>
    <w:tmpl w:val="6E5AD2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37324860"/>
    <w:multiLevelType w:val="multilevel"/>
    <w:tmpl w:val="9326A8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43CE79AC"/>
    <w:multiLevelType w:val="multilevel"/>
    <w:tmpl w:val="07A0CB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49F326C5"/>
    <w:multiLevelType w:val="multilevel"/>
    <w:tmpl w:val="05C6FE20"/>
    <w:lvl w:ilvl="0">
      <w:start w:val="5"/>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7" w15:restartNumberingAfterBreak="0">
    <w:nsid w:val="4CE23D56"/>
    <w:multiLevelType w:val="multilevel"/>
    <w:tmpl w:val="990ABDB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6192754B"/>
    <w:multiLevelType w:val="multilevel"/>
    <w:tmpl w:val="04C8ED7C"/>
    <w:lvl w:ilvl="0">
      <w:start w:val="5"/>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 w15:restartNumberingAfterBreak="0">
    <w:nsid w:val="752D1180"/>
    <w:multiLevelType w:val="multilevel"/>
    <w:tmpl w:val="3CF010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788838C6"/>
    <w:multiLevelType w:val="hybridMultilevel"/>
    <w:tmpl w:val="DA021E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90162CB"/>
    <w:multiLevelType w:val="multilevel"/>
    <w:tmpl w:val="AB3A4F5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5"/>
  </w:num>
  <w:num w:numId="2">
    <w:abstractNumId w:val="11"/>
  </w:num>
  <w:num w:numId="3">
    <w:abstractNumId w:val="21"/>
  </w:num>
  <w:num w:numId="4">
    <w:abstractNumId w:val="10"/>
  </w:num>
  <w:num w:numId="5">
    <w:abstractNumId w:val="16"/>
  </w:num>
  <w:num w:numId="6">
    <w:abstractNumId w:val="18"/>
  </w:num>
  <w:num w:numId="7">
    <w:abstractNumId w:val="13"/>
  </w:num>
  <w:num w:numId="8">
    <w:abstractNumId w:val="12"/>
  </w:num>
  <w:num w:numId="9">
    <w:abstractNumId w:val="19"/>
  </w:num>
  <w:num w:numId="10">
    <w:abstractNumId w:val="17"/>
  </w:num>
  <w:num w:numId="11">
    <w:abstractNumId w:val="14"/>
  </w:num>
  <w:num w:numId="12">
    <w:abstractNumId w:val="0"/>
  </w:num>
  <w:num w:numId="13">
    <w:abstractNumId w:val="1"/>
  </w:num>
  <w:num w:numId="14">
    <w:abstractNumId w:val="2"/>
  </w:num>
  <w:num w:numId="15">
    <w:abstractNumId w:val="3"/>
  </w:num>
  <w:num w:numId="16">
    <w:abstractNumId w:val="8"/>
  </w:num>
  <w:num w:numId="17">
    <w:abstractNumId w:val="4"/>
  </w:num>
  <w:num w:numId="18">
    <w:abstractNumId w:val="5"/>
  </w:num>
  <w:num w:numId="19">
    <w:abstractNumId w:val="6"/>
  </w:num>
  <w:num w:numId="20">
    <w:abstractNumId w:val="7"/>
  </w:num>
  <w:num w:numId="21">
    <w:abstractNumId w:val="9"/>
  </w:num>
  <w:num w:numId="22">
    <w:abstractNumId w:val="2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Grant Kinsler">
    <w15:presenceInfo w15:providerId="AD" w15:userId="S::gkinsler@stanford.edu::c6d8c5a9-7c9d-4ac0-9c13-d99aff292a8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A0121"/>
    <w:rsid w:val="000719B6"/>
    <w:rsid w:val="0008290B"/>
    <w:rsid w:val="000A4663"/>
    <w:rsid w:val="0012429F"/>
    <w:rsid w:val="001A572E"/>
    <w:rsid w:val="001D33C3"/>
    <w:rsid w:val="0029423B"/>
    <w:rsid w:val="002B2FEC"/>
    <w:rsid w:val="002E55C7"/>
    <w:rsid w:val="003063D1"/>
    <w:rsid w:val="003C410A"/>
    <w:rsid w:val="004F0243"/>
    <w:rsid w:val="00641CE5"/>
    <w:rsid w:val="00642D47"/>
    <w:rsid w:val="00724069"/>
    <w:rsid w:val="0079277E"/>
    <w:rsid w:val="009B638F"/>
    <w:rsid w:val="00B22745"/>
    <w:rsid w:val="00B653D5"/>
    <w:rsid w:val="00D01EC8"/>
    <w:rsid w:val="00D36A81"/>
    <w:rsid w:val="00D64105"/>
    <w:rsid w:val="00DE7E5E"/>
    <w:rsid w:val="00E163DB"/>
    <w:rsid w:val="00EA0121"/>
    <w:rsid w:val="00F02145"/>
    <w:rsid w:val="00F17AF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F1C4D9"/>
  <w15:docId w15:val="{5568BEE3-5459-8442-BC85-0A13405C2D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Calibr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240"/>
      <w:outlineLvl w:val="0"/>
    </w:pPr>
    <w:rPr>
      <w:color w:val="2F5496"/>
      <w:sz w:val="32"/>
      <w:szCs w:val="32"/>
    </w:rPr>
  </w:style>
  <w:style w:type="paragraph" w:styleId="Heading2">
    <w:name w:val="heading 2"/>
    <w:basedOn w:val="Normal"/>
    <w:next w:val="Normal"/>
    <w:uiPriority w:val="9"/>
    <w:semiHidden/>
    <w:unhideWhenUsed/>
    <w:qFormat/>
    <w:pPr>
      <w:keepNext/>
      <w:keepLines/>
      <w:spacing w:before="40"/>
      <w:ind w:left="720"/>
      <w:outlineLvl w:val="1"/>
    </w:pPr>
    <w:rPr>
      <w:color w:val="2F5496"/>
      <w:sz w:val="26"/>
      <w:szCs w:val="26"/>
    </w:rPr>
  </w:style>
  <w:style w:type="paragraph" w:styleId="Heading3">
    <w:name w:val="heading 3"/>
    <w:basedOn w:val="Normal"/>
    <w:next w:val="Normal"/>
    <w:uiPriority w:val="9"/>
    <w:semiHidden/>
    <w:unhideWhenUsed/>
    <w:qFormat/>
    <w:pPr>
      <w:keepNext/>
      <w:keepLines/>
      <w:spacing w:before="40"/>
      <w:ind w:left="1440"/>
      <w:outlineLvl w:val="2"/>
    </w:pPr>
    <w:rPr>
      <w:color w:val="1F3863"/>
    </w:rPr>
  </w:style>
  <w:style w:type="paragraph" w:styleId="Heading4">
    <w:name w:val="heading 4"/>
    <w:basedOn w:val="Normal"/>
    <w:next w:val="Normal"/>
    <w:uiPriority w:val="9"/>
    <w:semiHidden/>
    <w:unhideWhenUsed/>
    <w:qFormat/>
    <w:pPr>
      <w:keepNext/>
      <w:keepLines/>
      <w:spacing w:before="40"/>
      <w:ind w:left="2160"/>
      <w:outlineLvl w:val="3"/>
    </w:pPr>
    <w:rPr>
      <w:i/>
      <w:color w:val="2F5496"/>
    </w:rPr>
  </w:style>
  <w:style w:type="paragraph" w:styleId="Heading5">
    <w:name w:val="heading 5"/>
    <w:basedOn w:val="Normal"/>
    <w:next w:val="Normal"/>
    <w:uiPriority w:val="9"/>
    <w:semiHidden/>
    <w:unhideWhenUsed/>
    <w:qFormat/>
    <w:pPr>
      <w:keepNext/>
      <w:keepLines/>
      <w:spacing w:before="40"/>
      <w:ind w:left="2880"/>
      <w:outlineLvl w:val="4"/>
    </w:pPr>
    <w:rPr>
      <w:color w:val="2F5496"/>
    </w:rPr>
  </w:style>
  <w:style w:type="paragraph" w:styleId="Heading6">
    <w:name w:val="heading 6"/>
    <w:basedOn w:val="Normal"/>
    <w:next w:val="Normal"/>
    <w:uiPriority w:val="9"/>
    <w:semiHidden/>
    <w:unhideWhenUsed/>
    <w:qFormat/>
    <w:pPr>
      <w:keepNext/>
      <w:keepLines/>
      <w:spacing w:before="40"/>
      <w:ind w:left="3600"/>
      <w:outlineLvl w:val="5"/>
    </w:pPr>
    <w:rPr>
      <w:color w:val="1F3863"/>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character" w:styleId="LineNumber">
    <w:name w:val="line number"/>
    <w:basedOn w:val="DefaultParagraphFont"/>
    <w:uiPriority w:val="99"/>
    <w:unhideWhenUsed/>
    <w:rsid w:val="0008290B"/>
    <w:rPr>
      <w:rFonts w:ascii="Arial" w:hAnsi="Arial"/>
      <w:sz w:val="16"/>
    </w:rPr>
  </w:style>
  <w:style w:type="paragraph" w:styleId="ListParagraph">
    <w:name w:val="List Paragraph"/>
    <w:basedOn w:val="Normal"/>
    <w:uiPriority w:val="34"/>
    <w:qFormat/>
    <w:rsid w:val="0029423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8" Type="http://schemas.openxmlformats.org/officeDocument/2006/relationships/image" Target="media/image2.emf"/><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hyperlink" Target="https://en.novogene.com/" TargetMode="Externa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emf"/><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emf"/><Relationship Id="rId20"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emf"/><Relationship Id="rId24" Type="http://schemas.microsoft.com/office/2011/relationships/people" Target="peop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hyperlink" Target="https://www.admerahealth.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110</TotalTime>
  <Pages>34</Pages>
  <Words>11671</Words>
  <Characters>66526</Characters>
  <Application>Microsoft Office Word</Application>
  <DocSecurity>0</DocSecurity>
  <Lines>554</Lines>
  <Paragraphs>156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78041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Grant Kinsler</cp:lastModifiedBy>
  <cp:revision>9</cp:revision>
  <dcterms:created xsi:type="dcterms:W3CDTF">2020-03-23T21:31:00Z</dcterms:created>
  <dcterms:modified xsi:type="dcterms:W3CDTF">2020-03-27T01:26:00Z</dcterms:modified>
</cp:coreProperties>
</file>